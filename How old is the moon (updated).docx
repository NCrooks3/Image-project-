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F3C6B2" w14:textId="30851213" w:rsidR="00110C98" w:rsidRDefault="00A51E70" w:rsidP="00A51E70">
      <w:pPr>
        <w:pStyle w:val="Heading1"/>
        <w:jc w:val="center"/>
      </w:pPr>
      <w:bookmarkStart w:id="0" w:name="_Toc181886889"/>
      <w:r>
        <w:t>How old is the moon?</w:t>
      </w:r>
      <w:bookmarkEnd w:id="0"/>
    </w:p>
    <w:p w14:paraId="4D2B6C98" w14:textId="77777777" w:rsidR="004D4316" w:rsidRDefault="004D4316" w:rsidP="004D4316"/>
    <w:p w14:paraId="796169A3" w14:textId="77777777" w:rsidR="004D4316" w:rsidRDefault="004D4316" w:rsidP="004D4316">
      <w:pPr>
        <w:pStyle w:val="Heading2"/>
        <w:jc w:val="center"/>
      </w:pPr>
    </w:p>
    <w:p w14:paraId="0FC6B93C" w14:textId="77777777" w:rsidR="004D4316" w:rsidRDefault="004D4316" w:rsidP="004D4316"/>
    <w:p w14:paraId="4E6CF3FA" w14:textId="77777777" w:rsidR="004D4316" w:rsidRDefault="004D4316" w:rsidP="004D4316"/>
    <w:p w14:paraId="225A4218" w14:textId="77777777" w:rsidR="00891B50" w:rsidRDefault="00891B50" w:rsidP="004D4316"/>
    <w:sdt>
      <w:sdtPr>
        <w:rPr>
          <w:rFonts w:asciiTheme="minorHAnsi" w:eastAsiaTheme="minorEastAsia" w:hAnsiTheme="minorHAnsi" w:cstheme="minorBidi"/>
          <w:b w:val="0"/>
          <w:bCs w:val="0"/>
          <w:color w:val="auto"/>
          <w:kern w:val="2"/>
          <w:sz w:val="24"/>
          <w:szCs w:val="24"/>
          <w:lang w:val="en-GB"/>
          <w14:ligatures w14:val="standardContextual"/>
        </w:rPr>
        <w:id w:val="-842864217"/>
        <w:docPartObj>
          <w:docPartGallery w:val="Table of Contents"/>
          <w:docPartUnique/>
        </w:docPartObj>
      </w:sdtPr>
      <w:sdtContent>
        <w:p w14:paraId="52D4E034" w14:textId="34F99BFA" w:rsidR="00B87048" w:rsidRDefault="00B87048">
          <w:pPr>
            <w:pStyle w:val="TOCHeading"/>
          </w:pPr>
          <w:r>
            <w:t>Table of Contents</w:t>
          </w:r>
        </w:p>
        <w:p w14:paraId="7E493589" w14:textId="7BB666E3" w:rsidR="00D52F76" w:rsidRDefault="00B87048">
          <w:pPr>
            <w:pStyle w:val="TOC1"/>
            <w:tabs>
              <w:tab w:val="right" w:leader="dot" w:pos="9016"/>
            </w:tabs>
            <w:rPr>
              <w:rFonts w:eastAsiaTheme="minorEastAsia"/>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81886889" w:history="1">
            <w:r w:rsidR="00D52F76" w:rsidRPr="00B254CD">
              <w:rPr>
                <w:rStyle w:val="Hyperlink"/>
                <w:noProof/>
              </w:rPr>
              <w:t>How old is the moon?</w:t>
            </w:r>
            <w:r w:rsidR="00D52F76">
              <w:rPr>
                <w:noProof/>
                <w:webHidden/>
              </w:rPr>
              <w:tab/>
            </w:r>
            <w:r w:rsidR="00D52F76">
              <w:rPr>
                <w:noProof/>
                <w:webHidden/>
              </w:rPr>
              <w:fldChar w:fldCharType="begin"/>
            </w:r>
            <w:r w:rsidR="00D52F76">
              <w:rPr>
                <w:noProof/>
                <w:webHidden/>
              </w:rPr>
              <w:instrText xml:space="preserve"> PAGEREF _Toc181886889 \h </w:instrText>
            </w:r>
            <w:r w:rsidR="00D52F76">
              <w:rPr>
                <w:noProof/>
                <w:webHidden/>
              </w:rPr>
            </w:r>
            <w:r w:rsidR="00D52F76">
              <w:rPr>
                <w:noProof/>
                <w:webHidden/>
              </w:rPr>
              <w:fldChar w:fldCharType="separate"/>
            </w:r>
            <w:r w:rsidR="00D52F76">
              <w:rPr>
                <w:noProof/>
                <w:webHidden/>
              </w:rPr>
              <w:t>1</w:t>
            </w:r>
            <w:r w:rsidR="00D52F76">
              <w:rPr>
                <w:noProof/>
                <w:webHidden/>
              </w:rPr>
              <w:fldChar w:fldCharType="end"/>
            </w:r>
          </w:hyperlink>
        </w:p>
        <w:p w14:paraId="5997CCCB" w14:textId="042CCF69" w:rsidR="00D52F76" w:rsidRDefault="00D52F76">
          <w:pPr>
            <w:pStyle w:val="TOC2"/>
            <w:tabs>
              <w:tab w:val="right" w:leader="dot" w:pos="9016"/>
            </w:tabs>
            <w:rPr>
              <w:rFonts w:eastAsiaTheme="minorEastAsia"/>
              <w:b w:val="0"/>
              <w:bCs w:val="0"/>
              <w:smallCaps w:val="0"/>
              <w:noProof/>
              <w:sz w:val="24"/>
              <w:szCs w:val="24"/>
              <w:lang w:eastAsia="en-GB"/>
            </w:rPr>
          </w:pPr>
          <w:hyperlink w:anchor="_Toc181886890" w:history="1">
            <w:r w:rsidRPr="00B254CD">
              <w:rPr>
                <w:rStyle w:val="Hyperlink"/>
                <w:noProof/>
              </w:rPr>
              <w:t>Abstract</w:t>
            </w:r>
            <w:r>
              <w:rPr>
                <w:noProof/>
                <w:webHidden/>
              </w:rPr>
              <w:tab/>
            </w:r>
            <w:r>
              <w:rPr>
                <w:noProof/>
                <w:webHidden/>
              </w:rPr>
              <w:fldChar w:fldCharType="begin"/>
            </w:r>
            <w:r>
              <w:rPr>
                <w:noProof/>
                <w:webHidden/>
              </w:rPr>
              <w:instrText xml:space="preserve"> PAGEREF _Toc181886890 \h </w:instrText>
            </w:r>
            <w:r>
              <w:rPr>
                <w:noProof/>
                <w:webHidden/>
              </w:rPr>
            </w:r>
            <w:r>
              <w:rPr>
                <w:noProof/>
                <w:webHidden/>
              </w:rPr>
              <w:fldChar w:fldCharType="separate"/>
            </w:r>
            <w:r>
              <w:rPr>
                <w:noProof/>
                <w:webHidden/>
              </w:rPr>
              <w:t>2</w:t>
            </w:r>
            <w:r>
              <w:rPr>
                <w:noProof/>
                <w:webHidden/>
              </w:rPr>
              <w:fldChar w:fldCharType="end"/>
            </w:r>
          </w:hyperlink>
        </w:p>
        <w:p w14:paraId="2F986389" w14:textId="6D5FBAB4"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1" w:history="1">
            <w:r w:rsidRPr="00B254CD">
              <w:rPr>
                <w:rStyle w:val="Hyperlink"/>
                <w:rFonts w:ascii="Verdana" w:eastAsia="Verdana" w:hAnsi="Verdana" w:cs="Verdana"/>
                <w:noProof/>
              </w:rPr>
              <w:t>1.</w:t>
            </w:r>
            <w:r>
              <w:rPr>
                <w:rFonts w:eastAsiaTheme="minorEastAsia"/>
                <w:b w:val="0"/>
                <w:bCs w:val="0"/>
                <w:caps w:val="0"/>
                <w:noProof/>
                <w:sz w:val="24"/>
                <w:szCs w:val="24"/>
                <w:u w:val="none"/>
                <w:lang w:eastAsia="en-GB"/>
              </w:rPr>
              <w:tab/>
            </w:r>
            <w:r w:rsidRPr="00B254CD">
              <w:rPr>
                <w:rStyle w:val="Hyperlink"/>
                <w:rFonts w:ascii="Arial" w:eastAsia="Arial" w:hAnsi="Arial" w:cs="Arial"/>
                <w:noProof/>
              </w:rPr>
              <w:t>Introduction</w:t>
            </w:r>
            <w:r>
              <w:rPr>
                <w:noProof/>
                <w:webHidden/>
              </w:rPr>
              <w:tab/>
            </w:r>
            <w:r>
              <w:rPr>
                <w:noProof/>
                <w:webHidden/>
              </w:rPr>
              <w:fldChar w:fldCharType="begin"/>
            </w:r>
            <w:r>
              <w:rPr>
                <w:noProof/>
                <w:webHidden/>
              </w:rPr>
              <w:instrText xml:space="preserve"> PAGEREF _Toc181886891 \h </w:instrText>
            </w:r>
            <w:r>
              <w:rPr>
                <w:noProof/>
                <w:webHidden/>
              </w:rPr>
            </w:r>
            <w:r>
              <w:rPr>
                <w:noProof/>
                <w:webHidden/>
              </w:rPr>
              <w:fldChar w:fldCharType="separate"/>
            </w:r>
            <w:r>
              <w:rPr>
                <w:noProof/>
                <w:webHidden/>
              </w:rPr>
              <w:t>2</w:t>
            </w:r>
            <w:r>
              <w:rPr>
                <w:noProof/>
                <w:webHidden/>
              </w:rPr>
              <w:fldChar w:fldCharType="end"/>
            </w:r>
          </w:hyperlink>
        </w:p>
        <w:p w14:paraId="042F45CE" w14:textId="7950A7EA"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2" w:history="1">
            <w:r w:rsidRPr="00B254CD">
              <w:rPr>
                <w:rStyle w:val="Hyperlink"/>
                <w:rFonts w:ascii="Verdana" w:eastAsia="Verdana" w:hAnsi="Verdana" w:cs="Verdana"/>
                <w:noProof/>
              </w:rPr>
              <w:t>2.</w:t>
            </w:r>
            <w:r>
              <w:rPr>
                <w:rFonts w:eastAsiaTheme="minorEastAsia"/>
                <w:b w:val="0"/>
                <w:bCs w:val="0"/>
                <w:caps w:val="0"/>
                <w:noProof/>
                <w:sz w:val="24"/>
                <w:szCs w:val="24"/>
                <w:u w:val="none"/>
                <w:lang w:eastAsia="en-GB"/>
              </w:rPr>
              <w:tab/>
            </w:r>
            <w:r w:rsidRPr="00B254CD">
              <w:rPr>
                <w:rStyle w:val="Hyperlink"/>
                <w:rFonts w:ascii="Arial" w:eastAsia="Arial" w:hAnsi="Arial" w:cs="Arial"/>
                <w:noProof/>
              </w:rPr>
              <w:t>Theory</w:t>
            </w:r>
            <w:r>
              <w:rPr>
                <w:noProof/>
                <w:webHidden/>
              </w:rPr>
              <w:tab/>
            </w:r>
            <w:r>
              <w:rPr>
                <w:noProof/>
                <w:webHidden/>
              </w:rPr>
              <w:fldChar w:fldCharType="begin"/>
            </w:r>
            <w:r>
              <w:rPr>
                <w:noProof/>
                <w:webHidden/>
              </w:rPr>
              <w:instrText xml:space="preserve"> PAGEREF _Toc181886892 \h </w:instrText>
            </w:r>
            <w:r>
              <w:rPr>
                <w:noProof/>
                <w:webHidden/>
              </w:rPr>
            </w:r>
            <w:r>
              <w:rPr>
                <w:noProof/>
                <w:webHidden/>
              </w:rPr>
              <w:fldChar w:fldCharType="separate"/>
            </w:r>
            <w:r>
              <w:rPr>
                <w:noProof/>
                <w:webHidden/>
              </w:rPr>
              <w:t>2</w:t>
            </w:r>
            <w:r>
              <w:rPr>
                <w:noProof/>
                <w:webHidden/>
              </w:rPr>
              <w:fldChar w:fldCharType="end"/>
            </w:r>
          </w:hyperlink>
        </w:p>
        <w:p w14:paraId="2495AACE" w14:textId="444F6053"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3" w:history="1">
            <w:r w:rsidRPr="00B254CD">
              <w:rPr>
                <w:rStyle w:val="Hyperlink"/>
                <w:rFonts w:ascii="Verdana" w:eastAsia="Verdana" w:hAnsi="Verdana" w:cs="Verdana"/>
                <w:noProof/>
              </w:rPr>
              <w:t>3.</w:t>
            </w:r>
            <w:r>
              <w:rPr>
                <w:rFonts w:eastAsiaTheme="minorEastAsia"/>
                <w:b w:val="0"/>
                <w:bCs w:val="0"/>
                <w:caps w:val="0"/>
                <w:noProof/>
                <w:sz w:val="24"/>
                <w:szCs w:val="24"/>
                <w:u w:val="none"/>
                <w:lang w:eastAsia="en-GB"/>
              </w:rPr>
              <w:tab/>
            </w:r>
            <w:r w:rsidRPr="00B254CD">
              <w:rPr>
                <w:rStyle w:val="Hyperlink"/>
                <w:rFonts w:ascii="Arial" w:eastAsia="Arial" w:hAnsi="Arial" w:cs="Arial"/>
                <w:noProof/>
              </w:rPr>
              <w:t>Method</w:t>
            </w:r>
            <w:r>
              <w:rPr>
                <w:noProof/>
                <w:webHidden/>
              </w:rPr>
              <w:tab/>
            </w:r>
            <w:r>
              <w:rPr>
                <w:noProof/>
                <w:webHidden/>
              </w:rPr>
              <w:fldChar w:fldCharType="begin"/>
            </w:r>
            <w:r>
              <w:rPr>
                <w:noProof/>
                <w:webHidden/>
              </w:rPr>
              <w:instrText xml:space="preserve"> PAGEREF _Toc181886893 \h </w:instrText>
            </w:r>
            <w:r>
              <w:rPr>
                <w:noProof/>
                <w:webHidden/>
              </w:rPr>
            </w:r>
            <w:r>
              <w:rPr>
                <w:noProof/>
                <w:webHidden/>
              </w:rPr>
              <w:fldChar w:fldCharType="separate"/>
            </w:r>
            <w:r>
              <w:rPr>
                <w:noProof/>
                <w:webHidden/>
              </w:rPr>
              <w:t>4</w:t>
            </w:r>
            <w:r>
              <w:rPr>
                <w:noProof/>
                <w:webHidden/>
              </w:rPr>
              <w:fldChar w:fldCharType="end"/>
            </w:r>
          </w:hyperlink>
        </w:p>
        <w:p w14:paraId="1CC678CE" w14:textId="75DD315E"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4" w:history="1">
            <w:r w:rsidRPr="00B254CD">
              <w:rPr>
                <w:rStyle w:val="Hyperlink"/>
                <w:rFonts w:ascii="Verdana" w:eastAsia="Verdana" w:hAnsi="Verdana" w:cs="Verdana"/>
                <w:noProof/>
              </w:rPr>
              <w:t>4.</w:t>
            </w:r>
            <w:r>
              <w:rPr>
                <w:rFonts w:eastAsiaTheme="minorEastAsia"/>
                <w:b w:val="0"/>
                <w:bCs w:val="0"/>
                <w:caps w:val="0"/>
                <w:noProof/>
                <w:sz w:val="24"/>
                <w:szCs w:val="24"/>
                <w:u w:val="none"/>
                <w:lang w:eastAsia="en-GB"/>
              </w:rPr>
              <w:tab/>
            </w:r>
            <w:r w:rsidRPr="00B254CD">
              <w:rPr>
                <w:rStyle w:val="Hyperlink"/>
                <w:rFonts w:ascii="Arial" w:eastAsia="Arial" w:hAnsi="Arial" w:cs="Arial"/>
                <w:noProof/>
              </w:rPr>
              <w:t>Results</w:t>
            </w:r>
            <w:r>
              <w:rPr>
                <w:noProof/>
                <w:webHidden/>
              </w:rPr>
              <w:tab/>
            </w:r>
            <w:r>
              <w:rPr>
                <w:noProof/>
                <w:webHidden/>
              </w:rPr>
              <w:fldChar w:fldCharType="begin"/>
            </w:r>
            <w:r>
              <w:rPr>
                <w:noProof/>
                <w:webHidden/>
              </w:rPr>
              <w:instrText xml:space="preserve"> PAGEREF _Toc181886894 \h </w:instrText>
            </w:r>
            <w:r>
              <w:rPr>
                <w:noProof/>
                <w:webHidden/>
              </w:rPr>
            </w:r>
            <w:r>
              <w:rPr>
                <w:noProof/>
                <w:webHidden/>
              </w:rPr>
              <w:fldChar w:fldCharType="separate"/>
            </w:r>
            <w:r>
              <w:rPr>
                <w:noProof/>
                <w:webHidden/>
              </w:rPr>
              <w:t>8</w:t>
            </w:r>
            <w:r>
              <w:rPr>
                <w:noProof/>
                <w:webHidden/>
              </w:rPr>
              <w:fldChar w:fldCharType="end"/>
            </w:r>
          </w:hyperlink>
        </w:p>
        <w:p w14:paraId="051533C2" w14:textId="3EDD9904"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5" w:history="1">
            <w:r w:rsidRPr="00B254CD">
              <w:rPr>
                <w:rStyle w:val="Hyperlink"/>
                <w:rFonts w:ascii="Verdana" w:eastAsia="Verdana" w:hAnsi="Verdana" w:cs="Verdana"/>
                <w:noProof/>
              </w:rPr>
              <w:t>5.</w:t>
            </w:r>
            <w:r>
              <w:rPr>
                <w:rFonts w:eastAsiaTheme="minorEastAsia"/>
                <w:b w:val="0"/>
                <w:bCs w:val="0"/>
                <w:caps w:val="0"/>
                <w:noProof/>
                <w:sz w:val="24"/>
                <w:szCs w:val="24"/>
                <w:u w:val="none"/>
                <w:lang w:eastAsia="en-GB"/>
              </w:rPr>
              <w:tab/>
            </w:r>
            <w:r w:rsidRPr="00B254CD">
              <w:rPr>
                <w:rStyle w:val="Hyperlink"/>
                <w:rFonts w:ascii="Arial" w:eastAsia="Arial" w:hAnsi="Arial" w:cs="Arial"/>
                <w:noProof/>
              </w:rPr>
              <w:t>Discussion</w:t>
            </w:r>
            <w:r>
              <w:rPr>
                <w:noProof/>
                <w:webHidden/>
              </w:rPr>
              <w:tab/>
            </w:r>
            <w:r>
              <w:rPr>
                <w:noProof/>
                <w:webHidden/>
              </w:rPr>
              <w:fldChar w:fldCharType="begin"/>
            </w:r>
            <w:r>
              <w:rPr>
                <w:noProof/>
                <w:webHidden/>
              </w:rPr>
              <w:instrText xml:space="preserve"> PAGEREF _Toc181886895 \h </w:instrText>
            </w:r>
            <w:r>
              <w:rPr>
                <w:noProof/>
                <w:webHidden/>
              </w:rPr>
            </w:r>
            <w:r>
              <w:rPr>
                <w:noProof/>
                <w:webHidden/>
              </w:rPr>
              <w:fldChar w:fldCharType="separate"/>
            </w:r>
            <w:r>
              <w:rPr>
                <w:noProof/>
                <w:webHidden/>
              </w:rPr>
              <w:t>9</w:t>
            </w:r>
            <w:r>
              <w:rPr>
                <w:noProof/>
                <w:webHidden/>
              </w:rPr>
              <w:fldChar w:fldCharType="end"/>
            </w:r>
          </w:hyperlink>
        </w:p>
        <w:p w14:paraId="196F4071" w14:textId="48ED5C23"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6" w:history="1">
            <w:r w:rsidRPr="00B254CD">
              <w:rPr>
                <w:rStyle w:val="Hyperlink"/>
                <w:rFonts w:ascii="Verdana" w:eastAsia="Verdana" w:hAnsi="Verdana" w:cs="Verdana"/>
                <w:noProof/>
              </w:rPr>
              <w:t>6.</w:t>
            </w:r>
            <w:r>
              <w:rPr>
                <w:rFonts w:eastAsiaTheme="minorEastAsia"/>
                <w:b w:val="0"/>
                <w:bCs w:val="0"/>
                <w:caps w:val="0"/>
                <w:noProof/>
                <w:sz w:val="24"/>
                <w:szCs w:val="24"/>
                <w:u w:val="none"/>
                <w:lang w:eastAsia="en-GB"/>
              </w:rPr>
              <w:tab/>
            </w:r>
            <w:r w:rsidRPr="00B254CD">
              <w:rPr>
                <w:rStyle w:val="Hyperlink"/>
                <w:rFonts w:ascii="Arial" w:eastAsia="Arial" w:hAnsi="Arial" w:cs="Arial"/>
                <w:noProof/>
              </w:rPr>
              <w:t>Conclusion</w:t>
            </w:r>
            <w:r>
              <w:rPr>
                <w:noProof/>
                <w:webHidden/>
              </w:rPr>
              <w:tab/>
            </w:r>
            <w:r>
              <w:rPr>
                <w:noProof/>
                <w:webHidden/>
              </w:rPr>
              <w:fldChar w:fldCharType="begin"/>
            </w:r>
            <w:r>
              <w:rPr>
                <w:noProof/>
                <w:webHidden/>
              </w:rPr>
              <w:instrText xml:space="preserve"> PAGEREF _Toc181886896 \h </w:instrText>
            </w:r>
            <w:r>
              <w:rPr>
                <w:noProof/>
                <w:webHidden/>
              </w:rPr>
            </w:r>
            <w:r>
              <w:rPr>
                <w:noProof/>
                <w:webHidden/>
              </w:rPr>
              <w:fldChar w:fldCharType="separate"/>
            </w:r>
            <w:r>
              <w:rPr>
                <w:noProof/>
                <w:webHidden/>
              </w:rPr>
              <w:t>11</w:t>
            </w:r>
            <w:r>
              <w:rPr>
                <w:noProof/>
                <w:webHidden/>
              </w:rPr>
              <w:fldChar w:fldCharType="end"/>
            </w:r>
          </w:hyperlink>
        </w:p>
        <w:p w14:paraId="5C07F3E9" w14:textId="27FEFC32"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7" w:history="1">
            <w:r w:rsidRPr="00B254CD">
              <w:rPr>
                <w:rStyle w:val="Hyperlink"/>
                <w:rFonts w:ascii="Verdana" w:eastAsia="Verdana" w:hAnsi="Verdana" w:cs="Verdana"/>
                <w:noProof/>
              </w:rPr>
              <w:t>7.</w:t>
            </w:r>
            <w:r>
              <w:rPr>
                <w:rFonts w:eastAsiaTheme="minorEastAsia"/>
                <w:b w:val="0"/>
                <w:bCs w:val="0"/>
                <w:caps w:val="0"/>
                <w:noProof/>
                <w:sz w:val="24"/>
                <w:szCs w:val="24"/>
                <w:u w:val="none"/>
                <w:lang w:eastAsia="en-GB"/>
              </w:rPr>
              <w:tab/>
            </w:r>
            <w:r w:rsidRPr="00B254CD">
              <w:rPr>
                <w:rStyle w:val="Hyperlink"/>
                <w:rFonts w:ascii="Arial" w:eastAsia="Arial" w:hAnsi="Arial" w:cs="Arial"/>
                <w:noProof/>
              </w:rPr>
              <w:t>References</w:t>
            </w:r>
            <w:r>
              <w:rPr>
                <w:noProof/>
                <w:webHidden/>
              </w:rPr>
              <w:tab/>
            </w:r>
            <w:r>
              <w:rPr>
                <w:noProof/>
                <w:webHidden/>
              </w:rPr>
              <w:fldChar w:fldCharType="begin"/>
            </w:r>
            <w:r>
              <w:rPr>
                <w:noProof/>
                <w:webHidden/>
              </w:rPr>
              <w:instrText xml:space="preserve"> PAGEREF _Toc181886897 \h </w:instrText>
            </w:r>
            <w:r>
              <w:rPr>
                <w:noProof/>
                <w:webHidden/>
              </w:rPr>
            </w:r>
            <w:r>
              <w:rPr>
                <w:noProof/>
                <w:webHidden/>
              </w:rPr>
              <w:fldChar w:fldCharType="separate"/>
            </w:r>
            <w:r>
              <w:rPr>
                <w:noProof/>
                <w:webHidden/>
              </w:rPr>
              <w:t>11</w:t>
            </w:r>
            <w:r>
              <w:rPr>
                <w:noProof/>
                <w:webHidden/>
              </w:rPr>
              <w:fldChar w:fldCharType="end"/>
            </w:r>
          </w:hyperlink>
        </w:p>
        <w:p w14:paraId="382508B6" w14:textId="559BCEBD" w:rsidR="00D52F76" w:rsidRDefault="00D52F76">
          <w:pPr>
            <w:pStyle w:val="TOC1"/>
            <w:tabs>
              <w:tab w:val="left" w:pos="476"/>
              <w:tab w:val="right" w:leader="dot" w:pos="9016"/>
            </w:tabs>
            <w:rPr>
              <w:rFonts w:eastAsiaTheme="minorEastAsia"/>
              <w:b w:val="0"/>
              <w:bCs w:val="0"/>
              <w:caps w:val="0"/>
              <w:noProof/>
              <w:sz w:val="24"/>
              <w:szCs w:val="24"/>
              <w:u w:val="none"/>
              <w:lang w:eastAsia="en-GB"/>
            </w:rPr>
          </w:pPr>
          <w:hyperlink w:anchor="_Toc181886898" w:history="1">
            <w:r w:rsidRPr="00B254CD">
              <w:rPr>
                <w:rStyle w:val="Hyperlink"/>
                <w:rFonts w:ascii="Verdana" w:eastAsia="Verdana" w:hAnsi="Verdana" w:cs="Verdana"/>
                <w:noProof/>
              </w:rPr>
              <w:t>8.</w:t>
            </w:r>
            <w:r>
              <w:rPr>
                <w:rFonts w:eastAsiaTheme="minorEastAsia"/>
                <w:b w:val="0"/>
                <w:bCs w:val="0"/>
                <w:caps w:val="0"/>
                <w:noProof/>
                <w:sz w:val="24"/>
                <w:szCs w:val="24"/>
                <w:u w:val="none"/>
                <w:lang w:eastAsia="en-GB"/>
              </w:rPr>
              <w:tab/>
            </w:r>
            <w:r w:rsidRPr="00B254CD">
              <w:rPr>
                <w:rStyle w:val="Hyperlink"/>
                <w:rFonts w:ascii="Arial" w:eastAsia="Arial" w:hAnsi="Arial" w:cs="Arial"/>
                <w:noProof/>
              </w:rPr>
              <w:t>Appendix</w:t>
            </w:r>
            <w:r>
              <w:rPr>
                <w:noProof/>
                <w:webHidden/>
              </w:rPr>
              <w:tab/>
            </w:r>
            <w:r>
              <w:rPr>
                <w:noProof/>
                <w:webHidden/>
              </w:rPr>
              <w:fldChar w:fldCharType="begin"/>
            </w:r>
            <w:r>
              <w:rPr>
                <w:noProof/>
                <w:webHidden/>
              </w:rPr>
              <w:instrText xml:space="preserve"> PAGEREF _Toc181886898 \h </w:instrText>
            </w:r>
            <w:r>
              <w:rPr>
                <w:noProof/>
                <w:webHidden/>
              </w:rPr>
            </w:r>
            <w:r>
              <w:rPr>
                <w:noProof/>
                <w:webHidden/>
              </w:rPr>
              <w:fldChar w:fldCharType="separate"/>
            </w:r>
            <w:r>
              <w:rPr>
                <w:noProof/>
                <w:webHidden/>
              </w:rPr>
              <w:t>14</w:t>
            </w:r>
            <w:r>
              <w:rPr>
                <w:noProof/>
                <w:webHidden/>
              </w:rPr>
              <w:fldChar w:fldCharType="end"/>
            </w:r>
          </w:hyperlink>
        </w:p>
        <w:p w14:paraId="4BAA0687" w14:textId="7FCC0A80" w:rsidR="00B87048" w:rsidRDefault="00B87048">
          <w:r>
            <w:rPr>
              <w:b/>
              <w:bCs/>
              <w:noProof/>
            </w:rPr>
            <w:fldChar w:fldCharType="end"/>
          </w:r>
        </w:p>
      </w:sdtContent>
    </w:sdt>
    <w:p w14:paraId="7AF31709" w14:textId="77777777" w:rsidR="00891B50" w:rsidRDefault="00891B50" w:rsidP="004D4316"/>
    <w:p w14:paraId="36414DEE" w14:textId="77777777" w:rsidR="00891B50" w:rsidRDefault="00891B50" w:rsidP="004D4316"/>
    <w:p w14:paraId="42A372CB" w14:textId="77777777" w:rsidR="00946BFC" w:rsidRDefault="00946BFC" w:rsidP="004D4316"/>
    <w:p w14:paraId="43420B72" w14:textId="77777777" w:rsidR="004D4316" w:rsidRDefault="004D4316" w:rsidP="004D4316"/>
    <w:p w14:paraId="2EF3A80F" w14:textId="77777777" w:rsidR="004D4316" w:rsidRDefault="004D4316" w:rsidP="004D4316"/>
    <w:p w14:paraId="67DB4E83" w14:textId="77777777" w:rsidR="00DE44DD" w:rsidRDefault="00DE44DD" w:rsidP="004D4316">
      <w:pPr>
        <w:pStyle w:val="Heading2"/>
        <w:jc w:val="center"/>
        <w:rPr>
          <w:rFonts w:ascii="Verdana" w:hAnsi="Verdana"/>
          <w:sz w:val="24"/>
          <w:szCs w:val="24"/>
        </w:rPr>
      </w:pPr>
    </w:p>
    <w:p w14:paraId="7904E449" w14:textId="77777777" w:rsidR="00DE44DD" w:rsidRDefault="00DE44DD" w:rsidP="00DE44DD"/>
    <w:p w14:paraId="3CF946B7" w14:textId="77777777" w:rsidR="00DE44DD" w:rsidRDefault="00DE44DD" w:rsidP="00DE44DD"/>
    <w:p w14:paraId="134E38F1" w14:textId="77777777" w:rsidR="00DE44DD" w:rsidRDefault="00DE44DD" w:rsidP="00DE44DD"/>
    <w:p w14:paraId="6B6F1941" w14:textId="77777777" w:rsidR="00DE44DD" w:rsidRDefault="00DE44DD" w:rsidP="00DE44DD"/>
    <w:p w14:paraId="578BA059" w14:textId="77777777" w:rsidR="00DE44DD" w:rsidRDefault="00DE44DD" w:rsidP="00DE44DD"/>
    <w:p w14:paraId="0BB63449" w14:textId="77777777" w:rsidR="00DE44DD" w:rsidRPr="00DE44DD" w:rsidRDefault="00DE44DD" w:rsidP="00DE44DD"/>
    <w:p w14:paraId="43F778B2" w14:textId="529CE3C8" w:rsidR="004D4316" w:rsidRDefault="004D4316" w:rsidP="004D4316">
      <w:pPr>
        <w:pStyle w:val="Heading2"/>
        <w:jc w:val="center"/>
      </w:pPr>
      <w:bookmarkStart w:id="1" w:name="_Toc181886890"/>
      <w:r>
        <w:t>Abstract</w:t>
      </w:r>
      <w:bookmarkEnd w:id="1"/>
      <w:r>
        <w:t xml:space="preserve"> </w:t>
      </w:r>
    </w:p>
    <w:p w14:paraId="2AB7C351" w14:textId="77777777" w:rsidR="004D4316" w:rsidRDefault="004D4316" w:rsidP="004D4316"/>
    <w:p w14:paraId="56CAB67C" w14:textId="77777777" w:rsidR="004D4316" w:rsidRDefault="004D4316" w:rsidP="004D4316"/>
    <w:p w14:paraId="002BA02E" w14:textId="3C868806" w:rsidR="00D65A05" w:rsidRDefault="00D65A05" w:rsidP="00D65A05">
      <w:pPr>
        <w:pStyle w:val="Heading1"/>
        <w:numPr>
          <w:ilvl w:val="0"/>
          <w:numId w:val="1"/>
        </w:numPr>
        <w:ind w:left="400" w:hanging="400"/>
        <w:rPr>
          <w:rFonts w:ascii="Arial" w:eastAsia="Arial" w:hAnsi="Arial" w:cs="Arial"/>
        </w:rPr>
      </w:pPr>
      <w:r>
        <w:rPr>
          <w:rFonts w:ascii="Arial" w:eastAsia="Arial" w:hAnsi="Arial" w:cs="Arial"/>
        </w:rPr>
        <w:t xml:space="preserve"> </w:t>
      </w:r>
      <w:bookmarkStart w:id="2" w:name="_Toc181886891"/>
      <w:r>
        <w:rPr>
          <w:rFonts w:ascii="Arial" w:eastAsia="Arial" w:hAnsi="Arial" w:cs="Arial"/>
        </w:rPr>
        <w:t>Introduction</w:t>
      </w:r>
      <w:bookmarkEnd w:id="2"/>
    </w:p>
    <w:p w14:paraId="1EA96019" w14:textId="55EC8F7F" w:rsidR="006D4647" w:rsidRDefault="006D4647" w:rsidP="006D4647"/>
    <w:p w14:paraId="01FD2426" w14:textId="32EC1B66" w:rsidR="006D4647" w:rsidRPr="00E76BF6" w:rsidRDefault="006D4647" w:rsidP="00566BAE">
      <w:pPr>
        <w:jc w:val="both"/>
        <w:rPr>
          <w:rFonts w:ascii="Verdana" w:hAnsi="Verdana"/>
        </w:rPr>
      </w:pPr>
      <w:r w:rsidRPr="006D4647">
        <w:rPr>
          <w:rFonts w:ascii="Verdana" w:hAnsi="Verdana"/>
        </w:rPr>
        <w:t xml:space="preserve">The ability to </w:t>
      </w:r>
      <w:r>
        <w:rPr>
          <w:rFonts w:ascii="Verdana" w:hAnsi="Verdana"/>
        </w:rPr>
        <w:t xml:space="preserve">date </w:t>
      </w:r>
      <w:r w:rsidR="009962C6">
        <w:rPr>
          <w:rFonts w:ascii="Verdana" w:hAnsi="Verdana"/>
        </w:rPr>
        <w:t xml:space="preserve">planets and moons </w:t>
      </w:r>
      <w:r w:rsidR="00A55C92">
        <w:rPr>
          <w:rFonts w:ascii="Verdana" w:hAnsi="Verdana"/>
        </w:rPr>
        <w:t xml:space="preserve">within our solar system from images alone is an </w:t>
      </w:r>
      <w:r w:rsidR="00692739">
        <w:rPr>
          <w:rFonts w:ascii="Verdana" w:hAnsi="Verdana"/>
        </w:rPr>
        <w:t>essential</w:t>
      </w:r>
      <w:r w:rsidR="00AC66F8">
        <w:rPr>
          <w:rFonts w:ascii="Verdana" w:hAnsi="Verdana"/>
        </w:rPr>
        <w:t xml:space="preserve"> tool</w:t>
      </w:r>
      <w:r w:rsidR="00692739">
        <w:rPr>
          <w:rFonts w:ascii="Verdana" w:hAnsi="Verdana"/>
        </w:rPr>
        <w:t xml:space="preserve"> </w:t>
      </w:r>
      <w:r w:rsidR="00512C18">
        <w:rPr>
          <w:rFonts w:ascii="Verdana" w:hAnsi="Verdana"/>
        </w:rPr>
        <w:t>t</w:t>
      </w:r>
      <w:r w:rsidR="00792F7C">
        <w:rPr>
          <w:rFonts w:ascii="Verdana" w:hAnsi="Verdana"/>
        </w:rPr>
        <w:t>o saving</w:t>
      </w:r>
      <w:r w:rsidR="001059D0">
        <w:rPr>
          <w:rFonts w:ascii="Verdana" w:hAnsi="Verdana"/>
        </w:rPr>
        <w:t xml:space="preserve"> money </w:t>
      </w:r>
      <w:r w:rsidR="00417105">
        <w:rPr>
          <w:rFonts w:ascii="Verdana" w:hAnsi="Verdana"/>
        </w:rPr>
        <w:t xml:space="preserve">on space exploration, </w:t>
      </w:r>
      <w:r w:rsidR="000465AB">
        <w:rPr>
          <w:rFonts w:ascii="Verdana" w:hAnsi="Verdana"/>
        </w:rPr>
        <w:t>with</w:t>
      </w:r>
      <w:r w:rsidR="00AC66F8">
        <w:rPr>
          <w:rFonts w:ascii="Verdana" w:hAnsi="Verdana"/>
        </w:rPr>
        <w:t xml:space="preserve"> </w:t>
      </w:r>
      <w:r w:rsidR="00E07D88">
        <w:rPr>
          <w:rFonts w:ascii="Verdana" w:hAnsi="Verdana"/>
        </w:rPr>
        <w:t>the P</w:t>
      </w:r>
      <w:r w:rsidR="00A85BB0">
        <w:rPr>
          <w:rFonts w:ascii="Verdana" w:hAnsi="Verdana"/>
        </w:rPr>
        <w:t>er</w:t>
      </w:r>
      <w:r w:rsidR="00E07D88">
        <w:rPr>
          <w:rFonts w:ascii="Verdana" w:hAnsi="Verdana"/>
        </w:rPr>
        <w:t>sev</w:t>
      </w:r>
      <w:r w:rsidR="00A85BB0">
        <w:rPr>
          <w:rFonts w:ascii="Verdana" w:hAnsi="Verdana"/>
        </w:rPr>
        <w:t>er</w:t>
      </w:r>
      <w:r w:rsidR="00E07D88">
        <w:rPr>
          <w:rFonts w:ascii="Verdana" w:hAnsi="Verdana"/>
        </w:rPr>
        <w:t xml:space="preserve">ance </w:t>
      </w:r>
      <w:r w:rsidR="00A85BB0">
        <w:rPr>
          <w:rFonts w:ascii="Verdana" w:hAnsi="Verdana"/>
        </w:rPr>
        <w:t>rover alone cost</w:t>
      </w:r>
      <w:r w:rsidR="000465AB">
        <w:rPr>
          <w:rFonts w:ascii="Verdana" w:hAnsi="Verdana"/>
        </w:rPr>
        <w:t>ing</w:t>
      </w:r>
      <w:r w:rsidR="00A85BB0">
        <w:rPr>
          <w:rFonts w:ascii="Verdana" w:hAnsi="Verdana"/>
        </w:rPr>
        <w:t xml:space="preserve"> </w:t>
      </w:r>
      <m:oMath>
        <m:r>
          <w:rPr>
            <w:rFonts w:ascii="Cambria Math" w:hAnsi="Cambria Math"/>
            <w:sz w:val="28"/>
            <w:szCs w:val="28"/>
          </w:rPr>
          <m:t>$2.7</m:t>
        </m:r>
      </m:oMath>
      <w:r w:rsidR="00A54EE3" w:rsidRPr="00A54EE3">
        <w:rPr>
          <w:rFonts w:ascii="Verdana" w:hAnsi="Verdana"/>
          <w:sz w:val="28"/>
          <w:szCs w:val="28"/>
        </w:rPr>
        <w:t xml:space="preserve"> </w:t>
      </w:r>
      <w:r w:rsidR="00A54EE3">
        <w:rPr>
          <w:rFonts w:ascii="Verdana" w:hAnsi="Verdana"/>
        </w:rPr>
        <w:t xml:space="preserve">billion </w:t>
      </w:r>
      <w:r w:rsidR="00FC4405">
        <w:rPr>
          <w:rFonts w:ascii="Verdana" w:hAnsi="Verdana"/>
        </w:rPr>
        <w:t xml:space="preserve">for its </w:t>
      </w:r>
      <w:r w:rsidR="006C3016">
        <w:rPr>
          <w:rFonts w:ascii="Verdana" w:hAnsi="Verdana"/>
        </w:rPr>
        <w:t>2-year</w:t>
      </w:r>
      <w:r w:rsidR="00FC4405">
        <w:rPr>
          <w:rFonts w:ascii="Verdana" w:hAnsi="Verdana"/>
        </w:rPr>
        <w:t xml:space="preserve"> mission [1].</w:t>
      </w:r>
      <w:r w:rsidR="00D42239">
        <w:rPr>
          <w:rFonts w:ascii="Verdana" w:hAnsi="Verdana"/>
        </w:rPr>
        <w:t xml:space="preserve"> </w:t>
      </w:r>
      <w:r w:rsidR="00BE30EA">
        <w:rPr>
          <w:rFonts w:ascii="Verdana" w:hAnsi="Verdana"/>
        </w:rPr>
        <w:t>Additionally,</w:t>
      </w:r>
      <w:r w:rsidR="003F04AB">
        <w:rPr>
          <w:rFonts w:ascii="Verdana" w:hAnsi="Verdana"/>
        </w:rPr>
        <w:t xml:space="preserve"> </w:t>
      </w:r>
      <w:r w:rsidR="00BE30EA">
        <w:rPr>
          <w:rFonts w:ascii="Verdana" w:hAnsi="Verdana"/>
        </w:rPr>
        <w:t xml:space="preserve">the hostile environments on planets such as </w:t>
      </w:r>
      <w:r w:rsidR="0091427B">
        <w:rPr>
          <w:rFonts w:ascii="Verdana" w:hAnsi="Verdana"/>
        </w:rPr>
        <w:t>Venus</w:t>
      </w:r>
      <w:r w:rsidR="00550DD8">
        <w:rPr>
          <w:rFonts w:ascii="Verdana" w:hAnsi="Verdana"/>
        </w:rPr>
        <w:t>,</w:t>
      </w:r>
      <w:r w:rsidR="00BE30EA">
        <w:rPr>
          <w:rFonts w:ascii="Verdana" w:hAnsi="Verdana"/>
        </w:rPr>
        <w:t xml:space="preserve"> with surface temperatures </w:t>
      </w:r>
      <w:r w:rsidR="0091427B">
        <w:rPr>
          <w:rFonts w:ascii="Verdana" w:hAnsi="Verdana"/>
        </w:rPr>
        <w:t xml:space="preserve">of </w:t>
      </w:r>
      <m:oMath>
        <m:r>
          <w:rPr>
            <w:rFonts w:ascii="Cambria Math" w:hAnsi="Cambria Math"/>
            <w:sz w:val="26"/>
            <w:szCs w:val="26"/>
          </w:rPr>
          <m:t>466 ℃</m:t>
        </m:r>
      </m:oMath>
      <w:r w:rsidR="00FC3724">
        <w:rPr>
          <w:rFonts w:ascii="Verdana" w:eastAsiaTheme="minorEastAsia" w:hAnsi="Verdana"/>
          <w:sz w:val="26"/>
          <w:szCs w:val="26"/>
        </w:rPr>
        <w:t xml:space="preserve"> </w:t>
      </w:r>
      <w:r w:rsidR="00DE1B94">
        <w:rPr>
          <w:rFonts w:ascii="Verdana" w:eastAsiaTheme="minorEastAsia" w:hAnsi="Verdana"/>
        </w:rPr>
        <w:t>[2]</w:t>
      </w:r>
      <w:r w:rsidR="00550DD8">
        <w:rPr>
          <w:rFonts w:ascii="Verdana" w:eastAsiaTheme="minorEastAsia" w:hAnsi="Verdana"/>
        </w:rPr>
        <w:t>,</w:t>
      </w:r>
      <w:r w:rsidR="00FC3724">
        <w:rPr>
          <w:rFonts w:ascii="Verdana" w:eastAsiaTheme="minorEastAsia" w:hAnsi="Verdana"/>
        </w:rPr>
        <w:t xml:space="preserve"> </w:t>
      </w:r>
      <w:r w:rsidR="00F1397F">
        <w:rPr>
          <w:rFonts w:ascii="Verdana" w:eastAsiaTheme="minorEastAsia" w:hAnsi="Verdana"/>
        </w:rPr>
        <w:t xml:space="preserve">prevent any physical samples being taken </w:t>
      </w:r>
      <w:r w:rsidR="0098063C">
        <w:rPr>
          <w:rFonts w:ascii="Verdana" w:eastAsiaTheme="minorEastAsia" w:hAnsi="Verdana"/>
        </w:rPr>
        <w:t xml:space="preserve">and hence </w:t>
      </w:r>
      <w:r w:rsidR="00566BAE">
        <w:rPr>
          <w:rFonts w:ascii="Verdana" w:eastAsiaTheme="minorEastAsia" w:hAnsi="Verdana"/>
        </w:rPr>
        <w:t>there is a</w:t>
      </w:r>
      <w:r w:rsidR="0098063C">
        <w:rPr>
          <w:rFonts w:ascii="Verdana" w:eastAsiaTheme="minorEastAsia" w:hAnsi="Verdana"/>
        </w:rPr>
        <w:t xml:space="preserve"> need for dating techniques solely from images</w:t>
      </w:r>
      <w:r w:rsidR="00BF2FF3">
        <w:rPr>
          <w:rFonts w:ascii="Verdana" w:eastAsiaTheme="minorEastAsia" w:hAnsi="Verdana"/>
        </w:rPr>
        <w:t>.</w:t>
      </w:r>
      <w:r w:rsidR="00182FFD">
        <w:rPr>
          <w:rFonts w:ascii="Verdana" w:eastAsiaTheme="minorEastAsia" w:hAnsi="Verdana"/>
        </w:rPr>
        <w:t xml:space="preserve"> </w:t>
      </w:r>
      <w:r w:rsidR="000B6AC0">
        <w:rPr>
          <w:rFonts w:ascii="Verdana" w:eastAsiaTheme="minorEastAsia" w:hAnsi="Verdana"/>
        </w:rPr>
        <w:t>T</w:t>
      </w:r>
      <w:r w:rsidR="003412F0">
        <w:rPr>
          <w:rFonts w:ascii="Verdana" w:eastAsiaTheme="minorEastAsia" w:hAnsi="Verdana"/>
        </w:rPr>
        <w:t xml:space="preserve">he moon offers the best </w:t>
      </w:r>
      <w:r w:rsidR="0098063C">
        <w:rPr>
          <w:rFonts w:ascii="Verdana" w:eastAsiaTheme="minorEastAsia" w:hAnsi="Verdana"/>
        </w:rPr>
        <w:t>opportunity to perfect th</w:t>
      </w:r>
      <w:r w:rsidR="00A17BE3">
        <w:rPr>
          <w:rFonts w:ascii="Verdana" w:eastAsiaTheme="minorEastAsia" w:hAnsi="Verdana"/>
        </w:rPr>
        <w:t xml:space="preserve">ese techniques </w:t>
      </w:r>
      <w:r w:rsidR="00F14CD9">
        <w:rPr>
          <w:rFonts w:ascii="Verdana" w:eastAsiaTheme="minorEastAsia" w:hAnsi="Verdana"/>
        </w:rPr>
        <w:t xml:space="preserve">due to the </w:t>
      </w:r>
      <w:r w:rsidR="00741180">
        <w:rPr>
          <w:rFonts w:ascii="Verdana" w:eastAsiaTheme="minorEastAsia" w:hAnsi="Verdana"/>
        </w:rPr>
        <w:t>extensive libraries</w:t>
      </w:r>
      <w:r w:rsidR="00F14CD9">
        <w:rPr>
          <w:rFonts w:ascii="Verdana" w:eastAsiaTheme="minorEastAsia" w:hAnsi="Verdana"/>
        </w:rPr>
        <w:t xml:space="preserve"> of </w:t>
      </w:r>
      <w:r w:rsidR="00473047">
        <w:rPr>
          <w:rFonts w:ascii="Verdana" w:eastAsiaTheme="minorEastAsia" w:hAnsi="Verdana"/>
        </w:rPr>
        <w:t>high-quality</w:t>
      </w:r>
      <w:r w:rsidR="00F14CD9">
        <w:rPr>
          <w:rFonts w:ascii="Verdana" w:eastAsiaTheme="minorEastAsia" w:hAnsi="Verdana"/>
        </w:rPr>
        <w:t xml:space="preserve"> images</w:t>
      </w:r>
      <w:r w:rsidR="00E500CC">
        <w:rPr>
          <w:rFonts w:ascii="Verdana" w:eastAsiaTheme="minorEastAsia" w:hAnsi="Verdana"/>
        </w:rPr>
        <w:t xml:space="preserve"> </w:t>
      </w:r>
      <w:r w:rsidR="006E1D88">
        <w:rPr>
          <w:rFonts w:ascii="Verdana" w:eastAsiaTheme="minorEastAsia" w:hAnsi="Verdana"/>
        </w:rPr>
        <w:t>and the</w:t>
      </w:r>
      <w:r w:rsidR="00E500CC">
        <w:rPr>
          <w:rFonts w:ascii="Verdana" w:eastAsiaTheme="minorEastAsia" w:hAnsi="Verdana"/>
        </w:rPr>
        <w:t xml:space="preserve"> </w:t>
      </w:r>
      <w:r w:rsidR="006E1D88">
        <w:rPr>
          <w:rFonts w:ascii="Verdana" w:eastAsiaTheme="minorEastAsia" w:hAnsi="Verdana"/>
        </w:rPr>
        <w:t xml:space="preserve">many </w:t>
      </w:r>
      <w:r w:rsidR="00E500CC">
        <w:rPr>
          <w:rFonts w:ascii="Verdana" w:eastAsiaTheme="minorEastAsia" w:hAnsi="Verdana"/>
        </w:rPr>
        <w:t xml:space="preserve">physical samples </w:t>
      </w:r>
      <w:r w:rsidR="009C6F5C">
        <w:rPr>
          <w:rFonts w:ascii="Verdana" w:eastAsiaTheme="minorEastAsia" w:hAnsi="Verdana"/>
        </w:rPr>
        <w:t xml:space="preserve">to compare </w:t>
      </w:r>
      <w:r w:rsidR="00F11521">
        <w:rPr>
          <w:rFonts w:ascii="Verdana" w:eastAsiaTheme="minorEastAsia" w:hAnsi="Verdana"/>
        </w:rPr>
        <w:t>the</w:t>
      </w:r>
      <w:r w:rsidR="009C6F5C">
        <w:rPr>
          <w:rFonts w:ascii="Verdana" w:eastAsiaTheme="minorEastAsia" w:hAnsi="Verdana"/>
        </w:rPr>
        <w:t xml:space="preserve"> model with.</w:t>
      </w:r>
    </w:p>
    <w:p w14:paraId="5146210B" w14:textId="77777777" w:rsidR="00CD4E99" w:rsidRDefault="00CD4E99" w:rsidP="00566BAE">
      <w:pPr>
        <w:jc w:val="both"/>
        <w:rPr>
          <w:rFonts w:ascii="Verdana" w:hAnsi="Verdana"/>
        </w:rPr>
      </w:pPr>
    </w:p>
    <w:p w14:paraId="2D7EF187" w14:textId="3D98385E" w:rsidR="0001461D" w:rsidRPr="006D4647" w:rsidRDefault="0001461D" w:rsidP="00566BAE">
      <w:pPr>
        <w:jc w:val="both"/>
        <w:rPr>
          <w:rFonts w:ascii="Verdana" w:hAnsi="Verdana"/>
        </w:rPr>
      </w:pPr>
      <w:r>
        <w:rPr>
          <w:rFonts w:ascii="Verdana" w:hAnsi="Verdana"/>
        </w:rPr>
        <w:t xml:space="preserve">The aim of this project was to develop </w:t>
      </w:r>
      <w:r w:rsidR="00C10B7D">
        <w:rPr>
          <w:rFonts w:ascii="Verdana" w:hAnsi="Verdana"/>
        </w:rPr>
        <w:t xml:space="preserve">an algorithm that can detect craters </w:t>
      </w:r>
      <w:r w:rsidR="00C01067">
        <w:rPr>
          <w:rFonts w:ascii="Verdana" w:hAnsi="Verdana"/>
        </w:rPr>
        <w:t xml:space="preserve">in </w:t>
      </w:r>
      <w:r w:rsidR="00C10B7D">
        <w:rPr>
          <w:rFonts w:ascii="Verdana" w:hAnsi="Verdana"/>
        </w:rPr>
        <w:t>images</w:t>
      </w:r>
      <w:r w:rsidR="00C01067">
        <w:rPr>
          <w:rFonts w:ascii="Verdana" w:hAnsi="Verdana"/>
        </w:rPr>
        <w:t xml:space="preserve"> of the moon and use a cumulative frequency</w:t>
      </w:r>
      <w:r w:rsidR="008B7D70">
        <w:rPr>
          <w:rFonts w:ascii="Verdana" w:hAnsi="Verdana"/>
        </w:rPr>
        <w:t xml:space="preserve"> density</w:t>
      </w:r>
      <w:r w:rsidR="00C01067">
        <w:rPr>
          <w:rFonts w:ascii="Verdana" w:hAnsi="Verdana"/>
        </w:rPr>
        <w:t xml:space="preserve"> function to </w:t>
      </w:r>
      <w:r w:rsidR="0055631B">
        <w:rPr>
          <w:rFonts w:ascii="Verdana" w:hAnsi="Verdana"/>
        </w:rPr>
        <w:t xml:space="preserve">age the different regions seen in the images. This data would then be used with the known longitudinal and latitudinal </w:t>
      </w:r>
      <w:r w:rsidR="00324999">
        <w:rPr>
          <w:rFonts w:ascii="Verdana" w:hAnsi="Verdana"/>
        </w:rPr>
        <w:t xml:space="preserve">data of the images to produce a 3D age heat map </w:t>
      </w:r>
      <w:r w:rsidR="00D068B1">
        <w:rPr>
          <w:rFonts w:ascii="Verdana" w:hAnsi="Verdana"/>
        </w:rPr>
        <w:t>from</w:t>
      </w:r>
      <w:r w:rsidR="00566BAE">
        <w:rPr>
          <w:rFonts w:ascii="Verdana" w:hAnsi="Verdana"/>
        </w:rPr>
        <w:t xml:space="preserve"> 2D images</w:t>
      </w:r>
      <w:r w:rsidR="00324999">
        <w:rPr>
          <w:rFonts w:ascii="Verdana" w:hAnsi="Verdana"/>
        </w:rPr>
        <w:t xml:space="preserve"> of the moon</w:t>
      </w:r>
      <w:r w:rsidR="00527F1A">
        <w:rPr>
          <w:rFonts w:ascii="Verdana" w:hAnsi="Verdana"/>
        </w:rPr>
        <w:t>.</w:t>
      </w:r>
      <w:r w:rsidR="00324999">
        <w:rPr>
          <w:rFonts w:ascii="Verdana" w:hAnsi="Verdana"/>
        </w:rPr>
        <w:t xml:space="preserve"> </w:t>
      </w:r>
      <w:r w:rsidR="004D3DE1">
        <w:rPr>
          <w:rFonts w:ascii="Verdana" w:hAnsi="Verdana"/>
        </w:rPr>
        <w:t>This m</w:t>
      </w:r>
      <w:r w:rsidR="00265E08">
        <w:rPr>
          <w:rFonts w:ascii="Verdana" w:hAnsi="Verdana"/>
        </w:rPr>
        <w:t>ethod</w:t>
      </w:r>
      <w:r w:rsidR="004D3DE1">
        <w:rPr>
          <w:rFonts w:ascii="Verdana" w:hAnsi="Verdana"/>
        </w:rPr>
        <w:t xml:space="preserve"> can be refined </w:t>
      </w:r>
      <w:r w:rsidR="00452226">
        <w:rPr>
          <w:rFonts w:ascii="Verdana" w:hAnsi="Verdana"/>
        </w:rPr>
        <w:t xml:space="preserve">using the </w:t>
      </w:r>
      <w:r w:rsidR="00566BAE">
        <w:rPr>
          <w:rFonts w:ascii="Verdana" w:hAnsi="Verdana"/>
        </w:rPr>
        <w:t>M</w:t>
      </w:r>
      <w:r w:rsidR="00452226">
        <w:rPr>
          <w:rFonts w:ascii="Verdana" w:hAnsi="Verdana"/>
        </w:rPr>
        <w:t xml:space="preserve">oon to </w:t>
      </w:r>
      <w:r w:rsidR="00C531C2">
        <w:rPr>
          <w:rFonts w:ascii="Verdana" w:hAnsi="Verdana"/>
        </w:rPr>
        <w:t>ensur</w:t>
      </w:r>
      <w:r w:rsidR="00452226">
        <w:rPr>
          <w:rFonts w:ascii="Verdana" w:hAnsi="Verdana"/>
        </w:rPr>
        <w:t>e</w:t>
      </w:r>
      <w:r w:rsidR="00C531C2">
        <w:rPr>
          <w:rFonts w:ascii="Verdana" w:hAnsi="Verdana"/>
        </w:rPr>
        <w:t xml:space="preserve"> it was effective </w:t>
      </w:r>
      <w:r w:rsidR="00082AB0">
        <w:rPr>
          <w:rFonts w:ascii="Verdana" w:hAnsi="Verdana"/>
        </w:rPr>
        <w:t xml:space="preserve">before moving to moons </w:t>
      </w:r>
      <w:r w:rsidR="00CB3470">
        <w:rPr>
          <w:rFonts w:ascii="Verdana" w:hAnsi="Verdana"/>
        </w:rPr>
        <w:t xml:space="preserve">and planets </w:t>
      </w:r>
      <w:r w:rsidR="00082AB0">
        <w:rPr>
          <w:rFonts w:ascii="Verdana" w:hAnsi="Verdana"/>
        </w:rPr>
        <w:t>with less data.</w:t>
      </w:r>
    </w:p>
    <w:p w14:paraId="3D4ECC1B" w14:textId="4C34B9BB" w:rsidR="00D65A05" w:rsidRDefault="00D65A05" w:rsidP="00D65A05">
      <w:pPr>
        <w:pStyle w:val="Heading1"/>
        <w:numPr>
          <w:ilvl w:val="0"/>
          <w:numId w:val="1"/>
        </w:numPr>
        <w:ind w:left="400" w:hanging="400"/>
        <w:rPr>
          <w:rFonts w:ascii="Arial" w:eastAsia="Arial" w:hAnsi="Arial" w:cs="Arial"/>
        </w:rPr>
      </w:pPr>
      <w:bookmarkStart w:id="3" w:name="_Toc181886892"/>
      <w:r>
        <w:rPr>
          <w:rFonts w:ascii="Arial" w:eastAsia="Arial" w:hAnsi="Arial" w:cs="Arial"/>
        </w:rPr>
        <w:t>Theory</w:t>
      </w:r>
      <w:bookmarkEnd w:id="3"/>
      <w:r>
        <w:rPr>
          <w:rFonts w:ascii="Arial" w:eastAsia="Arial" w:hAnsi="Arial" w:cs="Arial"/>
        </w:rPr>
        <w:t xml:space="preserve"> </w:t>
      </w:r>
    </w:p>
    <w:p w14:paraId="3E8286C3" w14:textId="77777777" w:rsidR="00401224" w:rsidRDefault="00401224" w:rsidP="00401224"/>
    <w:p w14:paraId="21642B19" w14:textId="12CF2866" w:rsidR="00401224" w:rsidRDefault="00450993" w:rsidP="00401224">
      <w:pPr>
        <w:rPr>
          <w:rFonts w:ascii="Verdana" w:hAnsi="Verdana"/>
        </w:rPr>
      </w:pPr>
      <w:r>
        <w:rPr>
          <w:rFonts w:ascii="Verdana" w:hAnsi="Verdana"/>
        </w:rPr>
        <w:t xml:space="preserve">This project involved using circular edge detection to identify </w:t>
      </w:r>
      <w:r w:rsidRPr="6380F21A">
        <w:rPr>
          <w:rFonts w:ascii="Verdana" w:hAnsi="Verdana"/>
        </w:rPr>
        <w:t xml:space="preserve">the size and number of </w:t>
      </w:r>
      <w:r>
        <w:rPr>
          <w:rFonts w:ascii="Verdana" w:hAnsi="Verdana"/>
        </w:rPr>
        <w:t xml:space="preserve">craters within an image, from this the crater </w:t>
      </w:r>
      <w:r w:rsidR="001D0AA4">
        <w:rPr>
          <w:rFonts w:ascii="Verdana" w:hAnsi="Verdana"/>
        </w:rPr>
        <w:t>frequency</w:t>
      </w:r>
      <w:r>
        <w:rPr>
          <w:rFonts w:ascii="Verdana" w:hAnsi="Verdana"/>
        </w:rPr>
        <w:t xml:space="preserve"> density (</w:t>
      </w:r>
      <w:r w:rsidRPr="6380F21A">
        <w:rPr>
          <w:rFonts w:ascii="Verdana" w:hAnsi="Verdana"/>
        </w:rPr>
        <w:t>C</w:t>
      </w:r>
      <w:r w:rsidR="001D0AA4">
        <w:rPr>
          <w:rFonts w:ascii="Verdana" w:hAnsi="Verdana"/>
        </w:rPr>
        <w:t>F</w:t>
      </w:r>
      <w:r w:rsidRPr="6380F21A">
        <w:rPr>
          <w:rFonts w:ascii="Verdana" w:hAnsi="Verdana"/>
        </w:rPr>
        <w:t>D</w:t>
      </w:r>
      <w:r>
        <w:rPr>
          <w:rFonts w:ascii="Verdana" w:hAnsi="Verdana"/>
        </w:rPr>
        <w:t xml:space="preserve">) can be determined for different regions of the moon. </w:t>
      </w:r>
      <w:r w:rsidR="00F932BC">
        <w:rPr>
          <w:rFonts w:ascii="Verdana" w:hAnsi="Verdana"/>
        </w:rPr>
        <w:t>A</w:t>
      </w:r>
      <w:r w:rsidR="00A76BA2">
        <w:rPr>
          <w:rFonts w:ascii="Verdana" w:hAnsi="Verdana"/>
        </w:rPr>
        <w:t xml:space="preserve"> function </w:t>
      </w:r>
      <w:r w:rsidR="00F932BC">
        <w:rPr>
          <w:rFonts w:ascii="Verdana" w:hAnsi="Verdana"/>
        </w:rPr>
        <w:t>could then be used to</w:t>
      </w:r>
      <w:r w:rsidR="00A76BA2">
        <w:rPr>
          <w:rFonts w:ascii="Verdana" w:hAnsi="Verdana"/>
        </w:rPr>
        <w:t xml:space="preserve"> match</w:t>
      </w:r>
      <w:r w:rsidR="00E306C6">
        <w:rPr>
          <w:rFonts w:ascii="Verdana" w:hAnsi="Verdana"/>
        </w:rPr>
        <w:t xml:space="preserve"> </w:t>
      </w:r>
      <w:r w:rsidRPr="6380F21A">
        <w:rPr>
          <w:rFonts w:ascii="Verdana" w:hAnsi="Verdana"/>
        </w:rPr>
        <w:t>C</w:t>
      </w:r>
      <w:r w:rsidR="001D0AA4">
        <w:rPr>
          <w:rFonts w:ascii="Verdana" w:hAnsi="Verdana"/>
        </w:rPr>
        <w:t>F</w:t>
      </w:r>
      <w:r w:rsidRPr="6380F21A">
        <w:rPr>
          <w:rFonts w:ascii="Verdana" w:hAnsi="Verdana"/>
        </w:rPr>
        <w:t>D</w:t>
      </w:r>
      <w:r>
        <w:rPr>
          <w:rFonts w:ascii="Verdana" w:hAnsi="Verdana"/>
        </w:rPr>
        <w:t xml:space="preserve"> </w:t>
      </w:r>
      <w:r w:rsidR="00A76BA2">
        <w:rPr>
          <w:rFonts w:ascii="Verdana" w:hAnsi="Verdana"/>
        </w:rPr>
        <w:t>value</w:t>
      </w:r>
      <w:r w:rsidR="005E62CC">
        <w:rPr>
          <w:rFonts w:ascii="Verdana" w:hAnsi="Verdana"/>
        </w:rPr>
        <w:t>s</w:t>
      </w:r>
      <w:r w:rsidR="00A76BA2">
        <w:rPr>
          <w:rFonts w:ascii="Verdana" w:hAnsi="Verdana"/>
        </w:rPr>
        <w:t xml:space="preserve"> </w:t>
      </w:r>
      <w:r>
        <w:rPr>
          <w:rFonts w:ascii="Verdana" w:hAnsi="Verdana"/>
        </w:rPr>
        <w:t xml:space="preserve">to </w:t>
      </w:r>
      <w:r w:rsidR="005E62CC">
        <w:rPr>
          <w:rFonts w:ascii="Verdana" w:hAnsi="Verdana"/>
        </w:rPr>
        <w:t xml:space="preserve">different </w:t>
      </w:r>
      <w:r>
        <w:rPr>
          <w:rFonts w:ascii="Verdana" w:hAnsi="Verdana"/>
        </w:rPr>
        <w:t>age</w:t>
      </w:r>
      <w:r w:rsidR="005E62CC">
        <w:rPr>
          <w:rFonts w:ascii="Verdana" w:hAnsi="Verdana"/>
        </w:rPr>
        <w:t>s</w:t>
      </w:r>
      <w:r>
        <w:rPr>
          <w:rFonts w:ascii="Verdana" w:hAnsi="Verdana"/>
        </w:rPr>
        <w:t xml:space="preserve"> </w:t>
      </w:r>
      <w:r w:rsidR="005110B2">
        <w:rPr>
          <w:rFonts w:ascii="Verdana" w:hAnsi="Verdana"/>
        </w:rPr>
        <w:t>to date the different r</w:t>
      </w:r>
      <w:r>
        <w:rPr>
          <w:rFonts w:ascii="Verdana" w:hAnsi="Verdana"/>
        </w:rPr>
        <w:t xml:space="preserve">egions of the moon, as the older the surface the more </w:t>
      </w:r>
      <w:r w:rsidRPr="6380F21A">
        <w:rPr>
          <w:rFonts w:ascii="Verdana" w:hAnsi="Verdana"/>
        </w:rPr>
        <w:t xml:space="preserve">likely it will have been hit and therefore more </w:t>
      </w:r>
      <w:r>
        <w:rPr>
          <w:rFonts w:ascii="Verdana" w:hAnsi="Verdana"/>
        </w:rPr>
        <w:t>craters per unit area.</w:t>
      </w:r>
    </w:p>
    <w:p w14:paraId="02DB4673" w14:textId="77777777" w:rsidR="00BC35A9" w:rsidRDefault="00BC35A9" w:rsidP="00401224">
      <w:pPr>
        <w:rPr>
          <w:rFonts w:ascii="Verdana" w:hAnsi="Verdana"/>
        </w:rPr>
      </w:pPr>
    </w:p>
    <w:p w14:paraId="697CA634" w14:textId="04F056B8" w:rsidR="00401224" w:rsidRDefault="1520DA59" w:rsidP="00401224">
      <w:pPr>
        <w:rPr>
          <w:rFonts w:ascii="Verdana" w:hAnsi="Verdana"/>
        </w:rPr>
      </w:pPr>
      <w:r>
        <w:rPr>
          <w:rFonts w:ascii="Verdana" w:hAnsi="Verdana"/>
        </w:rPr>
        <w:t>The images obtai</w:t>
      </w:r>
      <w:r w:rsidR="2C63F467">
        <w:rPr>
          <w:rFonts w:ascii="Verdana" w:hAnsi="Verdana"/>
        </w:rPr>
        <w:t>n</w:t>
      </w:r>
      <w:r>
        <w:rPr>
          <w:rFonts w:ascii="Verdana" w:hAnsi="Verdana"/>
        </w:rPr>
        <w:t xml:space="preserve">ed of the moon had longitudinal and latitudinal data </w:t>
      </w:r>
      <w:r w:rsidR="4EA7BB3C">
        <w:rPr>
          <w:rFonts w:ascii="Verdana" w:hAnsi="Verdana"/>
        </w:rPr>
        <w:t xml:space="preserve">to indicate </w:t>
      </w:r>
      <w:r w:rsidR="71C8819E">
        <w:rPr>
          <w:rFonts w:ascii="Verdana" w:hAnsi="Verdana"/>
        </w:rPr>
        <w:t>the</w:t>
      </w:r>
      <w:r w:rsidR="4EA7BB3C">
        <w:rPr>
          <w:rFonts w:ascii="Verdana" w:hAnsi="Verdana"/>
        </w:rPr>
        <w:t xml:space="preserve"> location on the </w:t>
      </w:r>
      <w:r w:rsidR="155BD942">
        <w:rPr>
          <w:rFonts w:ascii="Verdana" w:hAnsi="Verdana"/>
        </w:rPr>
        <w:t>3D surface of the moon they corresponded to.</w:t>
      </w:r>
      <w:r w:rsidR="34F3AB0C">
        <w:rPr>
          <w:rFonts w:ascii="Verdana" w:hAnsi="Verdana"/>
        </w:rPr>
        <w:t xml:space="preserve"> </w:t>
      </w:r>
      <w:r w:rsidR="25F2C1F5">
        <w:rPr>
          <w:rFonts w:ascii="Verdana" w:hAnsi="Verdana"/>
        </w:rPr>
        <w:t xml:space="preserve">The moon was modelled as a perfect </w:t>
      </w:r>
      <w:r w:rsidR="07C47B97">
        <w:rPr>
          <w:rFonts w:ascii="Verdana" w:hAnsi="Verdana"/>
        </w:rPr>
        <w:t>sphere which</w:t>
      </w:r>
      <w:r w:rsidR="5F62BCCF">
        <w:rPr>
          <w:rFonts w:ascii="Verdana" w:hAnsi="Verdana"/>
        </w:rPr>
        <w:t>,</w:t>
      </w:r>
      <w:r w:rsidR="07C47B97">
        <w:rPr>
          <w:rFonts w:ascii="Verdana" w:hAnsi="Verdana"/>
        </w:rPr>
        <w:t xml:space="preserve"> for </w:t>
      </w:r>
      <w:r w:rsidR="3358507A">
        <w:rPr>
          <w:rFonts w:ascii="Verdana" w:hAnsi="Verdana"/>
        </w:rPr>
        <w:t xml:space="preserve">the </w:t>
      </w:r>
      <w:r w:rsidR="43FC809A">
        <w:rPr>
          <w:rFonts w:ascii="Verdana" w:hAnsi="Verdana"/>
        </w:rPr>
        <w:t>proposes</w:t>
      </w:r>
      <w:r w:rsidR="3358507A">
        <w:rPr>
          <w:rFonts w:ascii="Verdana" w:hAnsi="Verdana"/>
        </w:rPr>
        <w:t xml:space="preserve"> of this </w:t>
      </w:r>
      <w:r w:rsidR="18B48295">
        <w:rPr>
          <w:rFonts w:ascii="Verdana" w:hAnsi="Verdana"/>
        </w:rPr>
        <w:t>project</w:t>
      </w:r>
      <w:r w:rsidR="5F62BCCF">
        <w:rPr>
          <w:rFonts w:ascii="Verdana" w:hAnsi="Verdana"/>
        </w:rPr>
        <w:t>,</w:t>
      </w:r>
      <w:r w:rsidR="07C47B97">
        <w:rPr>
          <w:rFonts w:ascii="Verdana" w:hAnsi="Verdana"/>
        </w:rPr>
        <w:t xml:space="preserve"> was </w:t>
      </w:r>
      <w:r w:rsidR="5F62BCCF">
        <w:rPr>
          <w:rFonts w:ascii="Verdana" w:hAnsi="Verdana"/>
        </w:rPr>
        <w:t>a perfectly valid assumption.</w:t>
      </w:r>
      <w:r w:rsidR="1C93FEE0">
        <w:rPr>
          <w:rFonts w:ascii="Verdana" w:hAnsi="Verdana"/>
        </w:rPr>
        <w:t xml:space="preserve"> </w:t>
      </w:r>
      <w:r w:rsidR="5FAE9721">
        <w:rPr>
          <w:rFonts w:ascii="Verdana" w:hAnsi="Verdana"/>
        </w:rPr>
        <w:t xml:space="preserve">This simplification </w:t>
      </w:r>
      <w:r w:rsidR="02BC1B48">
        <w:rPr>
          <w:rFonts w:ascii="Verdana" w:hAnsi="Verdana"/>
        </w:rPr>
        <w:t>enabled the easy conversion from longitude</w:t>
      </w:r>
      <w:r w:rsidR="437B67CD">
        <w:rPr>
          <w:rFonts w:ascii="Verdana" w:hAnsi="Verdana"/>
        </w:rPr>
        <w:t xml:space="preserve"> </w:t>
      </w:r>
      <m:oMath>
        <m:r>
          <w:rPr>
            <w:rFonts w:ascii="Cambria Math" w:hAnsi="Cambria Math"/>
          </w:rPr>
          <m:t>(lon)</m:t>
        </m:r>
      </m:oMath>
      <w:r w:rsidR="02BC1B48">
        <w:rPr>
          <w:rFonts w:ascii="Verdana" w:hAnsi="Verdana"/>
        </w:rPr>
        <w:t xml:space="preserve"> and latitude</w:t>
      </w:r>
      <w:r w:rsidR="437B67CD">
        <w:rPr>
          <w:rFonts w:ascii="Verdana" w:hAnsi="Verdana"/>
        </w:rPr>
        <w:t xml:space="preserve"> </w:t>
      </w:r>
      <m:oMath>
        <m:r>
          <w:rPr>
            <w:rFonts w:ascii="Cambria Math" w:hAnsi="Cambria Math"/>
          </w:rPr>
          <m:t>(lat)</m:t>
        </m:r>
      </m:oMath>
      <w:r w:rsidR="02BC1B48">
        <w:rPr>
          <w:rFonts w:ascii="Verdana" w:hAnsi="Verdana"/>
        </w:rPr>
        <w:t xml:space="preserve"> values to th</w:t>
      </w:r>
      <w:r w:rsidR="33270F3B">
        <w:rPr>
          <w:rFonts w:ascii="Verdana" w:hAnsi="Verdana"/>
        </w:rPr>
        <w:t xml:space="preserve">eir </w:t>
      </w:r>
      <w:r w:rsidR="02BC1B48">
        <w:rPr>
          <w:rFonts w:ascii="Verdana" w:hAnsi="Verdana"/>
        </w:rPr>
        <w:t xml:space="preserve">corresponding </w:t>
      </w:r>
      <w:r w:rsidR="50D15A84">
        <w:rPr>
          <w:rFonts w:ascii="Verdana" w:hAnsi="Verdana"/>
        </w:rPr>
        <w:t xml:space="preserve">3D </w:t>
      </w:r>
      <w:r w:rsidR="02BC1B48">
        <w:rPr>
          <w:rFonts w:ascii="Verdana" w:hAnsi="Verdana"/>
        </w:rPr>
        <w:t>cartesian coordinates on the sphere</w:t>
      </w:r>
      <w:r w:rsidR="437B67CD">
        <w:rPr>
          <w:rFonts w:ascii="Verdana" w:hAnsi="Verdana"/>
        </w:rPr>
        <w:t>.</w:t>
      </w:r>
      <w:r w:rsidR="6967DA52">
        <w:rPr>
          <w:rFonts w:ascii="Verdana" w:hAnsi="Verdana"/>
        </w:rPr>
        <w:t xml:space="preserve"> The equations for thi</w:t>
      </w:r>
      <w:r w:rsidR="437007C4">
        <w:rPr>
          <w:rFonts w:ascii="Verdana" w:hAnsi="Verdana"/>
        </w:rPr>
        <w:t>s conversion</w:t>
      </w:r>
      <w:r w:rsidR="571F690C">
        <w:rPr>
          <w:rFonts w:ascii="Verdana" w:hAnsi="Verdana"/>
        </w:rPr>
        <w:t xml:space="preserve"> [</w:t>
      </w:r>
      <w:r w:rsidR="0E64E7C6">
        <w:rPr>
          <w:rFonts w:ascii="Verdana" w:hAnsi="Verdana"/>
        </w:rPr>
        <w:t>3</w:t>
      </w:r>
      <w:r w:rsidR="106A9F54">
        <w:rPr>
          <w:rFonts w:ascii="Verdana" w:hAnsi="Verdana"/>
          <w:color w:val="000000" w:themeColor="text1"/>
        </w:rPr>
        <w:t>]</w:t>
      </w:r>
      <w:r w:rsidR="437007C4">
        <w:rPr>
          <w:rFonts w:ascii="Verdana" w:hAnsi="Verdana"/>
        </w:rPr>
        <w:t xml:space="preserve"> can be seen below:</w:t>
      </w:r>
    </w:p>
    <w:p w14:paraId="5D204C8D" w14:textId="0E4DF379" w:rsidR="006A75EE" w:rsidRDefault="007B262F" w:rsidP="00401224">
      <w:pPr>
        <w:rPr>
          <w:rFonts w:ascii="Verdana" w:hAnsi="Verdana"/>
        </w:rPr>
      </w:pPr>
      <w:r>
        <w:rPr>
          <w:noProof/>
          <w:color w:val="000000" w:themeColor="text1"/>
        </w:rPr>
        <mc:AlternateContent>
          <mc:Choice Requires="wps">
            <w:drawing>
              <wp:anchor distT="0" distB="0" distL="114300" distR="114300" simplePos="0" relativeHeight="251658241" behindDoc="0" locked="0" layoutInCell="1" allowOverlap="1" wp14:anchorId="6074E89F" wp14:editId="1C0E614E">
                <wp:simplePos x="0" y="0"/>
                <wp:positionH relativeFrom="column">
                  <wp:posOffset>5429885</wp:posOffset>
                </wp:positionH>
                <wp:positionV relativeFrom="paragraph">
                  <wp:posOffset>291465</wp:posOffset>
                </wp:positionV>
                <wp:extent cx="429658" cy="352264"/>
                <wp:effectExtent l="0" t="0" r="0" b="0"/>
                <wp:wrapNone/>
                <wp:docPr id="1277059395" name="Text Box 3"/>
                <wp:cNvGraphicFramePr/>
                <a:graphic xmlns:a="http://schemas.openxmlformats.org/drawingml/2006/main">
                  <a:graphicData uri="http://schemas.microsoft.com/office/word/2010/wordprocessingShape">
                    <wps:wsp>
                      <wps:cNvSpPr txBox="1"/>
                      <wps:spPr>
                        <a:xfrm>
                          <a:off x="0" y="0"/>
                          <a:ext cx="429658" cy="352264"/>
                        </a:xfrm>
                        <a:prstGeom prst="rect">
                          <a:avLst/>
                        </a:prstGeom>
                        <a:noFill/>
                        <a:ln w="6350">
                          <a:noFill/>
                        </a:ln>
                      </wps:spPr>
                      <wps:txbx>
                        <w:txbxContent>
                          <w:p w14:paraId="0499209D" w14:textId="4B781535" w:rsidR="007B262F" w:rsidRPr="00E5552D" w:rsidRDefault="007B262F" w:rsidP="007B262F">
                            <w:pPr>
                              <w:rPr>
                                <w:rFonts w:ascii="Verdana" w:hAnsi="Verdana"/>
                              </w:rPr>
                            </w:pPr>
                            <w:r w:rsidRPr="00E5552D">
                              <w:rPr>
                                <w:rFonts w:ascii="Verdana" w:hAnsi="Verdana"/>
                              </w:rPr>
                              <w:t>(</w:t>
                            </w:r>
                            <w:r w:rsidR="0070771C">
                              <w:rPr>
                                <w:rFonts w:ascii="Verdana" w:hAnsi="Verdana"/>
                                <w:color w:val="000000" w:themeColor="text1"/>
                              </w:rPr>
                              <w:t>1</w:t>
                            </w:r>
                            <w:r w:rsidRPr="00E5552D">
                              <w:rPr>
                                <w:rFonts w:ascii="Verdana" w:hAnsi="Verdan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4E89F" id="_x0000_t202" coordsize="21600,21600" o:spt="202" path="m,l,21600r21600,l21600,xe">
                <v:stroke joinstyle="miter"/>
                <v:path gradientshapeok="t" o:connecttype="rect"/>
              </v:shapetype>
              <v:shape id="Text Box 3" o:spid="_x0000_s1026" type="#_x0000_t202" style="position:absolute;margin-left:427.55pt;margin-top:22.95pt;width:33.85pt;height:27.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" filled="f" stroked="f" strokeweight=".5pt">
                <v:textbox>
                  <w:txbxContent>
                    <w:p w14:paraId="0499209D" w14:textId="4B781535" w:rsidR="007B262F" w:rsidRPr="00E5552D" w:rsidRDefault="007B262F" w:rsidP="007B262F">
                      <w:pPr>
                        <w:rPr>
                          <w:rFonts w:ascii="Verdana" w:hAnsi="Verdana"/>
                        </w:rPr>
                      </w:pPr>
                      <w:r w:rsidRPr="00E5552D">
                        <w:rPr>
                          <w:rFonts w:ascii="Verdana" w:hAnsi="Verdana"/>
                        </w:rPr>
                        <w:t>(</w:t>
                      </w:r>
                      <w:r w:rsidR="0070771C">
                        <w:rPr>
                          <w:rFonts w:ascii="Verdana" w:hAnsi="Verdana"/>
                          <w:color w:val="000000" w:themeColor="text1"/>
                        </w:rPr>
                        <w:t>1</w:t>
                      </w:r>
                      <w:r w:rsidRPr="00E5552D">
                        <w:rPr>
                          <w:rFonts w:ascii="Verdana" w:hAnsi="Verdana"/>
                        </w:rPr>
                        <w:t>)</w:t>
                      </w:r>
                    </w:p>
                  </w:txbxContent>
                </v:textbox>
              </v:shape>
            </w:pict>
          </mc:Fallback>
        </mc:AlternateContent>
      </w:r>
    </w:p>
    <w:p w14:paraId="2ECA53D6" w14:textId="0E1F7E3C" w:rsidR="006A75EE" w:rsidRPr="00974A5C" w:rsidRDefault="00AE707C" w:rsidP="00401224">
      <w:pPr>
        <w:rPr>
          <w:rFonts w:ascii="Verdana" w:eastAsiaTheme="minorEastAsia" w:hAnsi="Verdana"/>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x</m:t>
                    </m:r>
                  </m:e>
                </m:mr>
                <m:mr>
                  <m:e>
                    <m:r>
                      <w:rPr>
                        <w:rFonts w:ascii="Cambria Math" w:hAnsi="Cambria Math"/>
                        <w:sz w:val="26"/>
                        <w:szCs w:val="26"/>
                      </w:rPr>
                      <m:t>y</m:t>
                    </m:r>
                  </m:e>
                </m:mr>
                <m:mr>
                  <m:e>
                    <m:r>
                      <w:rPr>
                        <w:rFonts w:ascii="Cambria Math" w:hAnsi="Cambria Math"/>
                        <w:sz w:val="26"/>
                        <w:szCs w:val="26"/>
                      </w:rPr>
                      <m:t>z</m:t>
                    </m:r>
                  </m:e>
                </m:mr>
              </m:m>
            </m:e>
          </m:d>
          <m:r>
            <w:rPr>
              <w:rFonts w:ascii="Cambria Math" w:eastAsiaTheme="minorEastAsia" w:hAnsi="Cambria Math"/>
              <w:sz w:val="26"/>
              <w:szCs w:val="26"/>
            </w:rPr>
            <m:t xml:space="preserve">=R </m:t>
          </m:r>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func>
                      <m:funcPr>
                        <m:ctrlPr>
                          <w:rPr>
                            <w:rFonts w:ascii="Cambria Math" w:eastAsiaTheme="minorEastAsia" w:hAnsi="Cambria Math"/>
                            <w:i/>
                            <w:sz w:val="26"/>
                            <w:szCs w:val="26"/>
                          </w:rPr>
                        </m:ctrlPr>
                      </m:funcPr>
                      <m:fName>
                        <m:r>
                          <m:rPr>
                            <m:sty m:val="p"/>
                          </m:rPr>
                          <w:rPr>
                            <w:rFonts w:ascii="Cambria Math"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lat</m:t>
                            </m:r>
                          </m:e>
                        </m:d>
                      </m:e>
                    </m:func>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lon</m:t>
                            </m:r>
                          </m:e>
                        </m:d>
                      </m:e>
                    </m:func>
                  </m:e>
                </m:mr>
                <m:mr>
                  <m:e>
                    <m:func>
                      <m:funcPr>
                        <m:ctrlPr>
                          <w:rPr>
                            <w:rFonts w:ascii="Cambria Math" w:eastAsiaTheme="minorEastAsia" w:hAnsi="Cambria Math"/>
                            <w:i/>
                            <w:sz w:val="26"/>
                            <w:szCs w:val="26"/>
                          </w:rPr>
                        </m:ctrlPr>
                      </m:funcPr>
                      <m:fName>
                        <m:r>
                          <m:rPr>
                            <m:sty m:val="p"/>
                          </m:rPr>
                          <w:rPr>
                            <w:rFonts w:ascii="Cambria Math" w:hAnsi="Cambria Math"/>
                            <w:sz w:val="26"/>
                            <w:szCs w:val="26"/>
                          </w:rPr>
                          <m:t>cos</m:t>
                        </m:r>
                      </m:fName>
                      <m:e>
                        <m:d>
                          <m:dPr>
                            <m:ctrlPr>
                              <w:rPr>
                                <w:rFonts w:ascii="Cambria Math" w:eastAsiaTheme="minorEastAsia" w:hAnsi="Cambria Math"/>
                                <w:i/>
                                <w:sz w:val="26"/>
                                <w:szCs w:val="26"/>
                              </w:rPr>
                            </m:ctrlPr>
                          </m:dPr>
                          <m:e>
                            <m:r>
                              <w:rPr>
                                <w:rFonts w:ascii="Cambria Math" w:eastAsiaTheme="minorEastAsia" w:hAnsi="Cambria Math"/>
                                <w:sz w:val="26"/>
                                <w:szCs w:val="26"/>
                              </w:rPr>
                              <m:t>lat</m:t>
                            </m:r>
                          </m:e>
                        </m:d>
                      </m:e>
                    </m:func>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w:rPr>
                                <w:rFonts w:ascii="Cambria Math" w:eastAsiaTheme="minorEastAsia" w:hAnsi="Cambria Math"/>
                                <w:sz w:val="26"/>
                                <w:szCs w:val="26"/>
                              </w:rPr>
                              <m:t>lon</m:t>
                            </m:r>
                          </m:e>
                        </m:d>
                      </m:e>
                    </m:func>
                  </m:e>
                </m:mr>
                <m:mr>
                  <m:e>
                    <m:func>
                      <m:funcPr>
                        <m:ctrlPr>
                          <w:rPr>
                            <w:rFonts w:ascii="Cambria Math" w:eastAsiaTheme="minorEastAsia" w:hAnsi="Cambria Math"/>
                            <w:i/>
                            <w:sz w:val="26"/>
                            <w:szCs w:val="26"/>
                          </w:rPr>
                        </m:ctrlPr>
                      </m:funcPr>
                      <m:fName>
                        <m:r>
                          <m:rPr>
                            <m:sty m:val="p"/>
                          </m:rPr>
                          <w:rPr>
                            <w:rFonts w:ascii="Cambria Math" w:hAnsi="Cambria Math"/>
                            <w:sz w:val="26"/>
                            <w:szCs w:val="26"/>
                          </w:rPr>
                          <m:t>sin</m:t>
                        </m:r>
                      </m:fName>
                      <m:e>
                        <m:d>
                          <m:dPr>
                            <m:ctrlPr>
                              <w:rPr>
                                <w:rFonts w:ascii="Cambria Math" w:eastAsiaTheme="minorEastAsia" w:hAnsi="Cambria Math"/>
                                <w:i/>
                                <w:sz w:val="26"/>
                                <w:szCs w:val="26"/>
                              </w:rPr>
                            </m:ctrlPr>
                          </m:dPr>
                          <m:e>
                            <m:r>
                              <w:rPr>
                                <w:rFonts w:ascii="Cambria Math" w:eastAsiaTheme="minorEastAsia" w:hAnsi="Cambria Math"/>
                                <w:sz w:val="26"/>
                                <w:szCs w:val="26"/>
                              </w:rPr>
                              <m:t>lat</m:t>
                            </m:r>
                          </m:e>
                        </m:d>
                      </m:e>
                    </m:func>
                  </m:e>
                </m:mr>
              </m:m>
            </m:e>
          </m:d>
          <m:r>
            <w:rPr>
              <w:rFonts w:ascii="Cambria Math" w:eastAsiaTheme="minorEastAsia" w:hAnsi="Cambria Math"/>
              <w:sz w:val="26"/>
              <w:szCs w:val="26"/>
            </w:rPr>
            <m:t xml:space="preserve"> ,</m:t>
          </m:r>
        </m:oMath>
      </m:oMathPara>
    </w:p>
    <w:p w14:paraId="352FAFFD" w14:textId="3612DD9C" w:rsidR="00BD4C43" w:rsidRPr="00BD4C43" w:rsidRDefault="00BD4C43" w:rsidP="00401224">
      <w:pPr>
        <w:rPr>
          <w:rFonts w:ascii="Verdana" w:eastAsiaTheme="minorEastAsia" w:hAnsi="Verdana"/>
        </w:rPr>
      </w:pPr>
    </w:p>
    <w:p w14:paraId="63889B32" w14:textId="51D1616A" w:rsidR="00401224" w:rsidRDefault="391E3F44" w:rsidP="3718B9FA">
      <w:pPr>
        <w:rPr>
          <w:rFonts w:ascii="Verdana" w:eastAsiaTheme="minorEastAsia" w:hAnsi="Verdana"/>
          <w:color w:val="000000" w:themeColor="text1"/>
        </w:rPr>
      </w:pPr>
      <w:r w:rsidRPr="3718B9FA">
        <w:rPr>
          <w:rFonts w:ascii="Verdana" w:eastAsiaTheme="minorEastAsia" w:hAnsi="Verdana"/>
        </w:rPr>
        <w:t xml:space="preserve">where R is the radius of the moon </w:t>
      </w:r>
      <m:oMath>
        <m:r>
          <w:rPr>
            <w:rFonts w:ascii="Cambria Math" w:eastAsiaTheme="minorEastAsia" w:hAnsi="Cambria Math"/>
            <w:sz w:val="26"/>
            <w:szCs w:val="26"/>
          </w:rPr>
          <m:t>=1738 Km</m:t>
        </m:r>
      </m:oMath>
      <w:r w:rsidR="571F690C" w:rsidRPr="3718B9FA">
        <w:rPr>
          <w:rFonts w:ascii="Verdana" w:eastAsiaTheme="minorEastAsia" w:hAnsi="Verdana"/>
          <w:sz w:val="26"/>
          <w:szCs w:val="26"/>
        </w:rPr>
        <w:t xml:space="preserve"> [</w:t>
      </w:r>
      <w:r w:rsidR="090DA8AC" w:rsidRPr="3718B9FA">
        <w:rPr>
          <w:rFonts w:ascii="Verdana" w:eastAsiaTheme="minorEastAsia" w:hAnsi="Verdana"/>
          <w:sz w:val="26"/>
          <w:szCs w:val="26"/>
        </w:rPr>
        <w:t>4</w:t>
      </w:r>
      <w:r w:rsidR="571F690C" w:rsidRPr="3718B9FA">
        <w:rPr>
          <w:rFonts w:ascii="Verdana" w:eastAsiaTheme="minorEastAsia" w:hAnsi="Verdana"/>
          <w:color w:val="000000" w:themeColor="text1"/>
          <w:sz w:val="26"/>
          <w:szCs w:val="26"/>
        </w:rPr>
        <w:t>]</w:t>
      </w:r>
      <w:r w:rsidR="565348FC" w:rsidRPr="3718B9FA">
        <w:rPr>
          <w:rFonts w:ascii="Verdana" w:eastAsiaTheme="minorEastAsia" w:hAnsi="Verdana"/>
          <w:color w:val="000000" w:themeColor="text1"/>
          <w:sz w:val="26"/>
          <w:szCs w:val="26"/>
        </w:rPr>
        <w:t xml:space="preserve">, and </w:t>
      </w:r>
      <m:oMath>
        <m:r>
          <w:rPr>
            <w:rFonts w:ascii="Cambria Math" w:eastAsiaTheme="minorEastAsia" w:hAnsi="Cambria Math"/>
            <w:color w:val="000000" w:themeColor="text1"/>
            <w:sz w:val="26"/>
            <w:szCs w:val="26"/>
          </w:rPr>
          <m:t xml:space="preserve">x,  y </m:t>
        </m:r>
      </m:oMath>
      <w:r w:rsidR="565348FC" w:rsidRPr="3718B9FA">
        <w:rPr>
          <w:rFonts w:ascii="Verdana" w:eastAsiaTheme="minorEastAsia" w:hAnsi="Verdana"/>
          <w:color w:val="000000" w:themeColor="text1"/>
          <w:sz w:val="26"/>
          <w:szCs w:val="26"/>
        </w:rPr>
        <w:t xml:space="preserve">and </w:t>
      </w:r>
      <m:oMath>
        <m:r>
          <w:rPr>
            <w:rFonts w:ascii="Cambria Math" w:eastAsiaTheme="minorEastAsia" w:hAnsi="Cambria Math"/>
            <w:color w:val="000000" w:themeColor="text1"/>
            <w:sz w:val="26"/>
            <w:szCs w:val="26"/>
          </w:rPr>
          <m:t>z</m:t>
        </m:r>
      </m:oMath>
      <w:r w:rsidR="565348FC" w:rsidRPr="3718B9FA">
        <w:rPr>
          <w:rFonts w:ascii="Verdana" w:eastAsiaTheme="minorEastAsia" w:hAnsi="Verdana"/>
          <w:color w:val="000000" w:themeColor="text1"/>
          <w:sz w:val="26"/>
          <w:szCs w:val="26"/>
        </w:rPr>
        <w:t xml:space="preserve"> </w:t>
      </w:r>
      <w:r w:rsidR="565348FC" w:rsidRPr="3718B9FA">
        <w:rPr>
          <w:rFonts w:ascii="Verdana" w:eastAsiaTheme="minorEastAsia" w:hAnsi="Verdana"/>
          <w:color w:val="000000" w:themeColor="text1"/>
        </w:rPr>
        <w:t xml:space="preserve">are the </w:t>
      </w:r>
      <w:r w:rsidR="4CDEC3FC" w:rsidRPr="3718B9FA">
        <w:rPr>
          <w:rFonts w:ascii="Verdana" w:eastAsiaTheme="minorEastAsia" w:hAnsi="Verdana"/>
          <w:color w:val="000000" w:themeColor="text1"/>
        </w:rPr>
        <w:t xml:space="preserve">coordinates </w:t>
      </w:r>
      <w:r w:rsidR="481ED4F6" w:rsidRPr="3718B9FA">
        <w:rPr>
          <w:rFonts w:ascii="Verdana" w:eastAsiaTheme="minorEastAsia" w:hAnsi="Verdana"/>
          <w:color w:val="000000" w:themeColor="text1"/>
        </w:rPr>
        <w:t>relative to the origin centred on the sphere</w:t>
      </w:r>
      <w:r w:rsidR="4CDEC3FC" w:rsidRPr="3718B9FA">
        <w:rPr>
          <w:rFonts w:ascii="Verdana" w:eastAsiaTheme="minorEastAsia" w:hAnsi="Verdana"/>
          <w:color w:val="000000" w:themeColor="text1"/>
        </w:rPr>
        <w:t>.</w:t>
      </w:r>
      <w:r w:rsidR="2367ACF8" w:rsidRPr="3718B9FA">
        <w:rPr>
          <w:rFonts w:ascii="Verdana" w:eastAsiaTheme="minorEastAsia" w:hAnsi="Verdana"/>
          <w:color w:val="000000" w:themeColor="text1"/>
        </w:rPr>
        <w:t xml:space="preserve"> </w:t>
      </w:r>
    </w:p>
    <w:p w14:paraId="337CFBC5" w14:textId="77777777" w:rsidR="007C5751" w:rsidRDefault="007C5751" w:rsidP="00401224">
      <w:pPr>
        <w:rPr>
          <w:rFonts w:ascii="Verdana" w:eastAsiaTheme="minorEastAsia" w:hAnsi="Verdana"/>
          <w:color w:val="000000" w:themeColor="text1"/>
        </w:rPr>
      </w:pPr>
    </w:p>
    <w:p w14:paraId="79CBDF79" w14:textId="77777777" w:rsidR="004A71E9" w:rsidRDefault="007C5751" w:rsidP="00BC35A9">
      <w:pPr>
        <w:rPr>
          <w:rFonts w:ascii="Verdana" w:eastAsiaTheme="minorEastAsia" w:hAnsi="Verdana"/>
          <w:color w:val="000000" w:themeColor="text1"/>
        </w:rPr>
      </w:pPr>
      <w:r>
        <w:rPr>
          <w:rFonts w:ascii="Verdana" w:eastAsiaTheme="minorEastAsia" w:hAnsi="Verdana"/>
          <w:color w:val="000000" w:themeColor="text1"/>
        </w:rPr>
        <w:t xml:space="preserve">The function for determining the age of the </w:t>
      </w:r>
      <w:r w:rsidR="00322168">
        <w:rPr>
          <w:rFonts w:ascii="Verdana" w:eastAsiaTheme="minorEastAsia" w:hAnsi="Verdana"/>
          <w:color w:val="000000" w:themeColor="text1"/>
        </w:rPr>
        <w:t xml:space="preserve">surface </w:t>
      </w:r>
      <w:r w:rsidR="00862DE6">
        <w:rPr>
          <w:rFonts w:ascii="Verdana" w:eastAsiaTheme="minorEastAsia" w:hAnsi="Verdana"/>
          <w:color w:val="000000" w:themeColor="text1"/>
        </w:rPr>
        <w:t>required the calculation of the CFD for an image</w:t>
      </w:r>
      <w:r w:rsidR="00202FDD">
        <w:rPr>
          <w:rFonts w:ascii="Verdana" w:eastAsiaTheme="minorEastAsia" w:hAnsi="Verdana"/>
          <w:color w:val="000000" w:themeColor="text1"/>
        </w:rPr>
        <w:t xml:space="preserve">, </w:t>
      </w:r>
      <w:r w:rsidR="00BD65CE">
        <w:rPr>
          <w:rFonts w:ascii="Verdana" w:eastAsiaTheme="minorEastAsia" w:hAnsi="Verdana"/>
          <w:color w:val="000000" w:themeColor="text1"/>
        </w:rPr>
        <w:t>the equation for which can be seen below:</w:t>
      </w:r>
    </w:p>
    <w:p w14:paraId="06DD286C" w14:textId="34D5668C" w:rsidR="00BC35A9" w:rsidRPr="004A71E9" w:rsidRDefault="00BC35A9" w:rsidP="00BC35A9">
      <w:pPr>
        <w:rPr>
          <w:rFonts w:ascii="Verdana" w:eastAsiaTheme="minorEastAsia" w:hAnsi="Verdana"/>
          <w:color w:val="000000" w:themeColor="text1"/>
        </w:rPr>
      </w:pPr>
      <w:r>
        <w:rPr>
          <w:noProof/>
          <w:color w:val="000000" w:themeColor="text1"/>
        </w:rPr>
        <mc:AlternateContent>
          <mc:Choice Requires="wps">
            <w:drawing>
              <wp:anchor distT="0" distB="0" distL="114300" distR="114300" simplePos="0" relativeHeight="251658242" behindDoc="0" locked="0" layoutInCell="1" allowOverlap="1" wp14:anchorId="333306B0" wp14:editId="6EB7A682">
                <wp:simplePos x="0" y="0"/>
                <wp:positionH relativeFrom="column">
                  <wp:posOffset>5408295</wp:posOffset>
                </wp:positionH>
                <wp:positionV relativeFrom="paragraph">
                  <wp:posOffset>179070</wp:posOffset>
                </wp:positionV>
                <wp:extent cx="429658" cy="352264"/>
                <wp:effectExtent l="0" t="0" r="0" b="0"/>
                <wp:wrapNone/>
                <wp:docPr id="1361335740" name="Text Box 18"/>
                <wp:cNvGraphicFramePr/>
                <a:graphic xmlns:a="http://schemas.openxmlformats.org/drawingml/2006/main">
                  <a:graphicData uri="http://schemas.microsoft.com/office/word/2010/wordprocessingShape">
                    <wps:wsp>
                      <wps:cNvSpPr txBox="1"/>
                      <wps:spPr>
                        <a:xfrm>
                          <a:off x="0" y="0"/>
                          <a:ext cx="429658" cy="352264"/>
                        </a:xfrm>
                        <a:prstGeom prst="rect">
                          <a:avLst/>
                        </a:prstGeom>
                        <a:noFill/>
                        <a:ln w="6350">
                          <a:noFill/>
                        </a:ln>
                      </wps:spPr>
                      <wps:txbx>
                        <w:txbxContent>
                          <w:p w14:paraId="6CF9BDF2" w14:textId="1AA05992" w:rsidR="00BC35A9" w:rsidRPr="00E5552D" w:rsidRDefault="00BC35A9" w:rsidP="00BC35A9">
                            <w:pPr>
                              <w:rPr>
                                <w:rFonts w:ascii="Verdana" w:hAnsi="Verdana"/>
                              </w:rPr>
                            </w:pPr>
                            <w:r w:rsidRPr="00E5552D">
                              <w:rPr>
                                <w:rFonts w:ascii="Verdana" w:hAnsi="Verdana"/>
                              </w:rPr>
                              <w:t>(</w:t>
                            </w:r>
                            <w:r w:rsidR="0070771C">
                              <w:rPr>
                                <w:rFonts w:ascii="Verdana" w:hAnsi="Verdana"/>
                                <w:color w:val="000000" w:themeColor="text1"/>
                              </w:rPr>
                              <w:t>2</w:t>
                            </w:r>
                            <w:r w:rsidRPr="00E5552D">
                              <w:rPr>
                                <w:rFonts w:ascii="Verdana" w:hAnsi="Verdan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306B0" id="Text Box 18" o:spid="_x0000_s1027" type="#_x0000_t202" style="position:absolute;margin-left:425.85pt;margin-top:14.1pt;width:33.85pt;height:27.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" filled="f" stroked="f" strokeweight=".5pt">
                <v:textbox>
                  <w:txbxContent>
                    <w:p w14:paraId="6CF9BDF2" w14:textId="1AA05992" w:rsidR="00BC35A9" w:rsidRPr="00E5552D" w:rsidRDefault="00BC35A9" w:rsidP="00BC35A9">
                      <w:pPr>
                        <w:rPr>
                          <w:rFonts w:ascii="Verdana" w:hAnsi="Verdana"/>
                        </w:rPr>
                      </w:pPr>
                      <w:r w:rsidRPr="00E5552D">
                        <w:rPr>
                          <w:rFonts w:ascii="Verdana" w:hAnsi="Verdana"/>
                        </w:rPr>
                        <w:t>(</w:t>
                      </w:r>
                      <w:r w:rsidR="0070771C">
                        <w:rPr>
                          <w:rFonts w:ascii="Verdana" w:hAnsi="Verdana"/>
                          <w:color w:val="000000" w:themeColor="text1"/>
                        </w:rPr>
                        <w:t>2</w:t>
                      </w:r>
                      <w:r w:rsidRPr="00E5552D">
                        <w:rPr>
                          <w:rFonts w:ascii="Verdana" w:hAnsi="Verdana"/>
                        </w:rPr>
                        <w:t>)</w:t>
                      </w:r>
                    </w:p>
                  </w:txbxContent>
                </v:textbox>
              </v:shape>
            </w:pict>
          </mc:Fallback>
        </mc:AlternateContent>
      </w:r>
    </w:p>
    <w:p w14:paraId="6D645D72" w14:textId="77777777" w:rsidR="00BC35A9" w:rsidRPr="00330D34" w:rsidRDefault="00AE707C" w:rsidP="00BC35A9">
      <w:pPr>
        <w:rPr>
          <w:rFonts w:ascii="Verdana" w:eastAsiaTheme="minorEastAsia" w:hAnsi="Verdan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surf</m:t>
                  </m:r>
                </m:sub>
              </m:sSub>
            </m:den>
          </m:f>
          <m:r>
            <w:rPr>
              <w:rFonts w:ascii="Cambria Math" w:eastAsiaTheme="minorEastAsia" w:hAnsi="Cambria Math"/>
            </w:rPr>
            <m:t xml:space="preserve"> ,</m:t>
          </m:r>
        </m:oMath>
      </m:oMathPara>
    </w:p>
    <w:p w14:paraId="3E61D0AE" w14:textId="77777777" w:rsidR="00BC35A9" w:rsidRDefault="00BC35A9" w:rsidP="00BC35A9">
      <w:pPr>
        <w:rPr>
          <w:rFonts w:ascii="Verdana" w:eastAsiaTheme="minorEastAsia" w:hAnsi="Verdana"/>
        </w:rPr>
      </w:pPr>
    </w:p>
    <w:p w14:paraId="498F7D33" w14:textId="137DF399" w:rsidR="00BC35A9" w:rsidRDefault="00BC35A9" w:rsidP="00BC35A9">
      <w:pPr>
        <w:rPr>
          <w:rFonts w:ascii="Verdana" w:eastAsiaTheme="minorEastAsia" w:hAnsi="Verdana"/>
        </w:rPr>
      </w:pPr>
      <w:r>
        <w:rPr>
          <w:rFonts w:ascii="Verdana" w:eastAsiaTheme="minorEastAsia" w:hAnsi="Verdana"/>
        </w:rPr>
        <w:t xml:space="preserve">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r>
          <w:rPr>
            <w:rFonts w:ascii="Cambria Math" w:eastAsiaTheme="minorEastAsia" w:hAnsi="Cambria Math"/>
          </w:rPr>
          <m:t xml:space="preserve"> </m:t>
        </m:r>
      </m:oMath>
      <w:r>
        <w:rPr>
          <w:rFonts w:ascii="Verdana" w:eastAsiaTheme="minorEastAsia" w:hAnsi="Verdana"/>
        </w:rPr>
        <w:t>is the frequency density</w:t>
      </w:r>
      <w:r w:rsidR="00247350">
        <w:rPr>
          <w:rFonts w:ascii="Verdana" w:eastAsiaTheme="minorEastAsia" w:hAnsi="Verdana"/>
        </w:rPr>
        <w:t xml:space="preserve">, </w:t>
      </w:r>
      <m:oMath>
        <m:r>
          <w:rPr>
            <w:rFonts w:ascii="Cambria Math" w:eastAsiaTheme="minorEastAsia" w:hAnsi="Cambria Math"/>
          </w:rPr>
          <m:t>N</m:t>
        </m:r>
      </m:oMath>
      <w:r w:rsidR="00247350">
        <w:rPr>
          <w:rFonts w:ascii="Verdana" w:eastAsiaTheme="minorEastAsia" w:hAnsi="Verdana"/>
        </w:rPr>
        <w:t xml:space="preserve"> is the number of craters in the image</w:t>
      </w:r>
      <w:r>
        <w:rPr>
          <w:rFonts w:ascii="Verdana" w:eastAsiaTheme="minorEastAsia" w:hAnsi="Verdan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surf</m:t>
            </m:r>
          </m:sub>
        </m:sSub>
      </m:oMath>
      <w:r>
        <w:rPr>
          <w:rFonts w:ascii="Verdana" w:eastAsiaTheme="minorEastAsia" w:hAnsi="Verdana"/>
        </w:rPr>
        <w:t xml:space="preserve"> is the surface area of the region in the image.</w:t>
      </w:r>
    </w:p>
    <w:p w14:paraId="20C2ED23" w14:textId="77777777" w:rsidR="00BC35A9" w:rsidRDefault="00BC35A9" w:rsidP="00BC35A9">
      <w:pPr>
        <w:rPr>
          <w:rFonts w:ascii="Verdana" w:eastAsiaTheme="minorEastAsia" w:hAnsi="Verdana"/>
        </w:rPr>
      </w:pPr>
    </w:p>
    <w:p w14:paraId="711028DC" w14:textId="42563175" w:rsidR="00BC35A9" w:rsidRPr="00E35036" w:rsidRDefault="00C27108" w:rsidP="00BC35A9">
      <w:pPr>
        <w:rPr>
          <w:rFonts w:ascii="Verdana" w:hAnsi="Verdana"/>
          <w:color w:val="000000" w:themeColor="text1"/>
        </w:rPr>
      </w:pPr>
      <w:r w:rsidRPr="00923680">
        <w:rPr>
          <w:rFonts w:ascii="Verdana" w:hAnsi="Verdana"/>
          <w:noProof/>
          <w:color w:val="000000" w:themeColor="text1"/>
        </w:rPr>
        <mc:AlternateContent>
          <mc:Choice Requires="wpg">
            <w:drawing>
              <wp:anchor distT="0" distB="0" distL="114300" distR="114300" simplePos="0" relativeHeight="251658246" behindDoc="0" locked="0" layoutInCell="1" allowOverlap="1" wp14:anchorId="221C1D74" wp14:editId="427CD0B2">
                <wp:simplePos x="0" y="0"/>
                <wp:positionH relativeFrom="column">
                  <wp:posOffset>3000375</wp:posOffset>
                </wp:positionH>
                <wp:positionV relativeFrom="paragraph">
                  <wp:posOffset>499110</wp:posOffset>
                </wp:positionV>
                <wp:extent cx="3507105" cy="2941955"/>
                <wp:effectExtent l="0" t="0" r="0" b="0"/>
                <wp:wrapSquare wrapText="bothSides"/>
                <wp:docPr id="1153729994" name="Group 19"/>
                <wp:cNvGraphicFramePr/>
                <a:graphic xmlns:a="http://schemas.openxmlformats.org/drawingml/2006/main">
                  <a:graphicData uri="http://schemas.microsoft.com/office/word/2010/wordprocessingGroup">
                    <wpg:wgp>
                      <wpg:cNvGrpSpPr/>
                      <wpg:grpSpPr>
                        <a:xfrm>
                          <a:off x="0" y="0"/>
                          <a:ext cx="3507105" cy="2941955"/>
                          <a:chOff x="0" y="0"/>
                          <a:chExt cx="3507105" cy="2941956"/>
                        </a:xfrm>
                      </wpg:grpSpPr>
                      <wpg:grpSp>
                        <wpg:cNvPr id="1987999798" name="Group 1987999798"/>
                        <wpg:cNvGrpSpPr/>
                        <wpg:grpSpPr>
                          <a:xfrm>
                            <a:off x="0" y="0"/>
                            <a:ext cx="3507105" cy="2941956"/>
                            <a:chOff x="0" y="0"/>
                            <a:chExt cx="3507382" cy="2941984"/>
                          </a:xfrm>
                        </wpg:grpSpPr>
                        <pic:pic xmlns:pic="http://schemas.openxmlformats.org/drawingml/2006/picture">
                          <pic:nvPicPr>
                            <pic:cNvPr id="1755549956" name="Picture 1755549956" descr="A diagram of a red circle&#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7926"/>
                            <a:stretch/>
                          </pic:blipFill>
                          <pic:spPr bwMode="auto">
                            <a:xfrm>
                              <a:off x="159027" y="0"/>
                              <a:ext cx="3348355" cy="2173605"/>
                            </a:xfrm>
                            <a:prstGeom prst="rect">
                              <a:avLst/>
                            </a:prstGeom>
                            <a:ln>
                              <a:noFill/>
                            </a:ln>
                            <a:extLst>
                              <a:ext uri="{53640926-AAD7-44D8-BBD7-CCE9431645EC}">
                                <a14:shadowObscured xmlns:a14="http://schemas.microsoft.com/office/drawing/2010/main"/>
                              </a:ext>
                            </a:extLst>
                          </pic:spPr>
                        </pic:pic>
                        <wps:wsp>
                          <wps:cNvPr id="1612902450" name="Text Box 11"/>
                          <wps:cNvSpPr txBox="1"/>
                          <wps:spPr>
                            <a:xfrm>
                              <a:off x="0" y="2087218"/>
                              <a:ext cx="3319670" cy="854766"/>
                            </a:xfrm>
                            <a:prstGeom prst="rect">
                              <a:avLst/>
                            </a:prstGeom>
                            <a:noFill/>
                            <a:ln w="6350">
                              <a:noFill/>
                            </a:ln>
                          </wps:spPr>
                          <wps:txbx>
                            <w:txbxContent>
                              <w:p w14:paraId="3BE79519" w14:textId="3CE56786" w:rsidR="00BC35A9" w:rsidRPr="00F838AC" w:rsidRDefault="00BC35A9" w:rsidP="00BC35A9">
                                <w:pPr>
                                  <w:rPr>
                                    <w:rFonts w:ascii="Aptos" w:eastAsia="Aptos" w:hAnsi="Aptos"/>
                                    <w:color w:val="4EA72E"/>
                                    <w14:ligatures w14:val="none"/>
                                  </w:rPr>
                                </w:pPr>
                                <w:r w:rsidRPr="00F30CEF">
                                  <w:rPr>
                                    <w:rFonts w:ascii="Aptos" w:eastAsia="Aptos" w:hAnsi="Aptos"/>
                                    <w:b/>
                                    <w:bCs/>
                                    <w:color w:val="000000" w:themeColor="text1"/>
                                  </w:rPr>
                                  <w:t xml:space="preserve">Figure </w:t>
                                </w:r>
                                <w:r w:rsidR="00F30CEF" w:rsidRPr="00F30CEF">
                                  <w:rPr>
                                    <w:rFonts w:ascii="Aptos" w:eastAsia="Aptos" w:hAnsi="Aptos"/>
                                    <w:b/>
                                    <w:bCs/>
                                    <w:color w:val="000000" w:themeColor="text1"/>
                                  </w:rPr>
                                  <w:t>1</w:t>
                                </w:r>
                                <w:r w:rsidRPr="00F30CEF">
                                  <w:rPr>
                                    <w:rFonts w:ascii="Aptos" w:eastAsia="Aptos" w:hAnsi="Aptos"/>
                                    <w:b/>
                                    <w:bCs/>
                                    <w:color w:val="000000" w:themeColor="text1"/>
                                  </w:rPr>
                                  <w:t xml:space="preserve">: </w:t>
                                </w:r>
                                <w:r w:rsidRPr="00F838AC">
                                  <w:rPr>
                                    <w:rFonts w:ascii="Aptos" w:eastAsia="Aptos" w:hAnsi="Aptos"/>
                                    <w:color w:val="000000"/>
                                  </w:rPr>
                                  <w:t>A 3D plot of the moon showing the location that image MC-02 corresponds to. The vertices of the image are in green, and the midpoint of the trapezium’s bases</w:t>
                                </w:r>
                                <w:r>
                                  <w:rPr>
                                    <w:rFonts w:ascii="Aptos" w:eastAsia="Aptos" w:hAnsi="Aptos"/>
                                    <w:b/>
                                    <w:bCs/>
                                    <w:color w:val="000000"/>
                                  </w:rPr>
                                  <w:t xml:space="preserve"> </w:t>
                                </w:r>
                                <w:r w:rsidRPr="00F838AC">
                                  <w:rPr>
                                    <w:rFonts w:ascii="Aptos" w:eastAsia="Aptos" w:hAnsi="Aptos"/>
                                    <w:color w:val="000000"/>
                                  </w:rPr>
                                  <w:t>are in black</w:t>
                                </w:r>
                                <w:r>
                                  <w:rPr>
                                    <w:rFonts w:ascii="Aptos" w:eastAsia="Aptos" w:hAnsi="Apto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055613930" name="Straight Arrow Connector 1055613930"/>
                        <wps:cNvCnPr>
                          <a:cxnSpLocks/>
                        </wps:cNvCnPr>
                        <wps:spPr>
                          <a:xfrm>
                            <a:off x="1448558" y="480784"/>
                            <a:ext cx="281823"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844277571" name="Straight Arrow Connector 844277571"/>
                        <wps:cNvCnPr>
                          <a:cxnSpLocks/>
                        </wps:cNvCnPr>
                        <wps:spPr>
                          <a:xfrm>
                            <a:off x="1315866" y="879408"/>
                            <a:ext cx="617116"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596891590" name="Straight Arrow Connector 596891590"/>
                        <wps:cNvCnPr>
                          <a:cxnSpLocks/>
                        </wps:cNvCnPr>
                        <wps:spPr>
                          <a:xfrm>
                            <a:off x="1560895" y="563766"/>
                            <a:ext cx="0" cy="266269"/>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s:wsp>
                        <wps:cNvPr id="189735182" name="TextBox 14"/>
                        <wps:cNvSpPr txBox="1"/>
                        <wps:spPr>
                          <a:xfrm>
                            <a:off x="1445842" y="184482"/>
                            <a:ext cx="349804" cy="261610"/>
                          </a:xfrm>
                          <a:prstGeom prst="rect">
                            <a:avLst/>
                          </a:prstGeom>
                          <a:noFill/>
                        </wps:spPr>
                        <wps:txbx>
                          <w:txbxContent>
                            <w:p w14:paraId="152072F3"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a</w:t>
                              </w:r>
                            </w:p>
                          </w:txbxContent>
                        </wps:txbx>
                        <wps:bodyPr wrap="square" rtlCol="0">
                          <a:spAutoFit/>
                        </wps:bodyPr>
                      </wps:wsp>
                      <wps:wsp>
                        <wps:cNvPr id="1550846669" name="TextBox 15"/>
                        <wps:cNvSpPr txBox="1"/>
                        <wps:spPr>
                          <a:xfrm>
                            <a:off x="1555479" y="862893"/>
                            <a:ext cx="349804" cy="261610"/>
                          </a:xfrm>
                          <a:prstGeom prst="rect">
                            <a:avLst/>
                          </a:prstGeom>
                          <a:noFill/>
                        </wps:spPr>
                        <wps:txbx>
                          <w:txbxContent>
                            <w:p w14:paraId="61BE8895"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b</w:t>
                              </w:r>
                            </w:p>
                          </w:txbxContent>
                        </wps:txbx>
                        <wps:bodyPr wrap="square" rtlCol="0">
                          <a:spAutoFit/>
                        </wps:bodyPr>
                      </wps:wsp>
                      <wps:wsp>
                        <wps:cNvPr id="37042309" name="TextBox 16"/>
                        <wps:cNvSpPr txBox="1"/>
                        <wps:spPr>
                          <a:xfrm>
                            <a:off x="1273656" y="540014"/>
                            <a:ext cx="226234" cy="261610"/>
                          </a:xfrm>
                          <a:prstGeom prst="rect">
                            <a:avLst/>
                          </a:prstGeom>
                          <a:noFill/>
                        </wps:spPr>
                        <wps:txbx>
                          <w:txbxContent>
                            <w:p w14:paraId="1209ACDD"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h</w:t>
                              </w:r>
                            </w:p>
                          </w:txbxContent>
                        </wps:txbx>
                        <wps:bodyPr wrap="square" rtlCol="0">
                          <a:spAutoFit/>
                        </wps:bodyPr>
                      </wps:wsp>
                    </wpg:wgp>
                  </a:graphicData>
                </a:graphic>
              </wp:anchor>
            </w:drawing>
          </mc:Choice>
          <mc:Fallback>
            <w:pict>
              <v:group w14:anchorId="221C1D74" id="Group 19" o:spid="_x0000_s1028" style="position:absolute;margin-left:236.25pt;margin-top:39.3pt;width:276.15pt;height:231.65pt;z-index:251658246" coordsize="35071,29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">
                <v:group id="Group 1987999798" o:spid="_x0000_s1029" style="position:absolute;width:35071;height:29419" coordsize="35073,29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5549956" o:spid="_x0000_s1030" type="#_x0000_t75" alt="A diagram of a red circle&#10;&#10;Description automatically generated" style="position:absolute;left:1590;width:33483;height:21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">
                    <v:imagedata r:id="rId9" o:title="A diagram of a red circle&#10;&#10;Description automatically generated" cropleft="5194f"/>
                  </v:shape>
                  <v:shape id="Text Box 11" o:spid="_x0000_s1031" type="#_x0000_t202" style="position:absolute;top:20872;width:33196;height:85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" filled="f" stroked="f" strokeweight=".5pt">
                    <v:textbox>
                      <w:txbxContent>
                        <w:p w14:paraId="3BE79519" w14:textId="3CE56786" w:rsidR="00BC35A9" w:rsidRPr="00F838AC" w:rsidRDefault="00BC35A9" w:rsidP="00BC35A9">
                          <w:pPr>
                            <w:rPr>
                              <w:rFonts w:ascii="Aptos" w:eastAsia="Aptos" w:hAnsi="Aptos"/>
                              <w:color w:val="4EA72E"/>
                              <w14:ligatures w14:val="none"/>
                            </w:rPr>
                          </w:pPr>
                          <w:r w:rsidRPr="00F30CEF">
                            <w:rPr>
                              <w:rFonts w:ascii="Aptos" w:eastAsia="Aptos" w:hAnsi="Aptos"/>
                              <w:b/>
                              <w:bCs/>
                              <w:color w:val="000000" w:themeColor="text1"/>
                            </w:rPr>
                            <w:t xml:space="preserve">Figure </w:t>
                          </w:r>
                          <w:r w:rsidR="00F30CEF" w:rsidRPr="00F30CEF">
                            <w:rPr>
                              <w:rFonts w:ascii="Aptos" w:eastAsia="Aptos" w:hAnsi="Aptos"/>
                              <w:b/>
                              <w:bCs/>
                              <w:color w:val="000000" w:themeColor="text1"/>
                            </w:rPr>
                            <w:t>1</w:t>
                          </w:r>
                          <w:r w:rsidRPr="00F30CEF">
                            <w:rPr>
                              <w:rFonts w:ascii="Aptos" w:eastAsia="Aptos" w:hAnsi="Aptos"/>
                              <w:b/>
                              <w:bCs/>
                              <w:color w:val="000000" w:themeColor="text1"/>
                            </w:rPr>
                            <w:t xml:space="preserve">: </w:t>
                          </w:r>
                          <w:r w:rsidRPr="00F838AC">
                            <w:rPr>
                              <w:rFonts w:ascii="Aptos" w:eastAsia="Aptos" w:hAnsi="Aptos"/>
                              <w:color w:val="000000"/>
                            </w:rPr>
                            <w:t>A 3D plot of the moon showing the location that image MC-02 corresponds to. The vertices of the image are in green, and the midpoint of the trapezium’s bases</w:t>
                          </w:r>
                          <w:r>
                            <w:rPr>
                              <w:rFonts w:ascii="Aptos" w:eastAsia="Aptos" w:hAnsi="Aptos"/>
                              <w:b/>
                              <w:bCs/>
                              <w:color w:val="000000"/>
                            </w:rPr>
                            <w:t xml:space="preserve"> </w:t>
                          </w:r>
                          <w:r w:rsidRPr="00F838AC">
                            <w:rPr>
                              <w:rFonts w:ascii="Aptos" w:eastAsia="Aptos" w:hAnsi="Aptos"/>
                              <w:color w:val="000000"/>
                            </w:rPr>
                            <w:t>are in black</w:t>
                          </w:r>
                          <w:r>
                            <w:rPr>
                              <w:rFonts w:ascii="Aptos" w:eastAsia="Aptos" w:hAnsi="Aptos"/>
                              <w:color w:val="000000"/>
                            </w:rPr>
                            <w:t>.</w:t>
                          </w:r>
                        </w:p>
                      </w:txbxContent>
                    </v:textbox>
                  </v:shape>
                </v:group>
                <v:shapetype id="_x0000_t32" coordsize="21600,21600" o:spt="32" o:oned="t" path="m,l21600,21600e" filled="f">
                  <v:path arrowok="t" fillok="f" o:connecttype="none"/>
                  <o:lock v:ext="edit" shapetype="t"/>
                </v:shapetype>
                <v:shape id="Straight Arrow Connector 1055613930" o:spid="_x0000_s1032" type="#_x0000_t32" style="position:absolute;left:14485;top:4807;width:28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" strokecolor="black [3200]" strokeweight="1pt">
                  <v:stroke startarrow="block" endarrow="block" joinstyle="miter"/>
                  <o:lock v:ext="edit" shapetype="f"/>
                </v:shape>
                <v:shape id="Straight Arrow Connector 844277571" o:spid="_x0000_s1033" type="#_x0000_t32" style="position:absolute;left:13158;top:8794;width:617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" strokecolor="black [3200]" strokeweight="1pt">
                  <v:stroke startarrow="block" endarrow="block" joinstyle="miter"/>
                  <o:lock v:ext="edit" shapetype="f"/>
                </v:shape>
                <v:shape id="Straight Arrow Connector 596891590" o:spid="_x0000_s1034" type="#_x0000_t32" style="position:absolute;left:15608;top:5637;width:0;height:26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" strokecolor="black [3200]" strokeweight="1pt">
                  <v:stroke startarrow="block" endarrow="block" joinstyle="miter"/>
                  <o:lock v:ext="edit" shapetype="f"/>
                </v:shape>
                <v:shape id="TextBox 14" o:spid="_x0000_s1035" type="#_x0000_t202" style="position:absolute;left:14458;top:1844;width:3498;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" filled="f" stroked="f">
                  <v:textbox style="mso-fit-shape-to-text:t">
                    <w:txbxContent>
                      <w:p w14:paraId="152072F3"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a</w:t>
                        </w:r>
                      </w:p>
                    </w:txbxContent>
                  </v:textbox>
                </v:shape>
                <v:shape id="TextBox 15" o:spid="_x0000_s1036" type="#_x0000_t202" style="position:absolute;left:15554;top:8628;width:3498;height:2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" filled="f" stroked="f">
                  <v:textbox style="mso-fit-shape-to-text:t">
                    <w:txbxContent>
                      <w:p w14:paraId="61BE8895"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b</w:t>
                        </w:r>
                      </w:p>
                    </w:txbxContent>
                  </v:textbox>
                </v:shape>
                <v:shape id="TextBox 16" o:spid="_x0000_s1037" type="#_x0000_t202" style="position:absolute;left:12736;top:5400;width:2262;height:2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" filled="f" stroked="f">
                  <v:textbox style="mso-fit-shape-to-text:t">
                    <w:txbxContent>
                      <w:p w14:paraId="1209ACDD" w14:textId="77777777" w:rsidR="00BC35A9" w:rsidRDefault="00BC35A9" w:rsidP="00BC35A9">
                        <w:pPr>
                          <w:rPr>
                            <w:rFonts w:hAnsi="Aptos"/>
                            <w:color w:val="000000" w:themeColor="text1"/>
                            <w:kern w:val="24"/>
                            <w:sz w:val="22"/>
                            <w:szCs w:val="22"/>
                            <w:lang w:val="en-US"/>
                            <w14:ligatures w14:val="none"/>
                          </w:rPr>
                        </w:pPr>
                        <w:r>
                          <w:rPr>
                            <w:rFonts w:hAnsi="Aptos"/>
                            <w:color w:val="000000" w:themeColor="text1"/>
                            <w:kern w:val="24"/>
                            <w:sz w:val="22"/>
                            <w:szCs w:val="22"/>
                            <w:lang w:val="en-US"/>
                          </w:rPr>
                          <w:t>h</w:t>
                        </w:r>
                      </w:p>
                    </w:txbxContent>
                  </v:textbox>
                </v:shape>
                <w10:wrap type="square"/>
              </v:group>
            </w:pict>
          </mc:Fallback>
        </mc:AlternateContent>
      </w:r>
      <w:r w:rsidR="00EB231B">
        <w:rPr>
          <w:rFonts w:ascii="Verdana" w:hAnsi="Verdana"/>
          <w:color w:val="000000" w:themeColor="text1"/>
        </w:rPr>
        <w:t>C</w:t>
      </w:r>
      <w:r w:rsidR="003E089D">
        <w:rPr>
          <w:rFonts w:ascii="Verdana" w:hAnsi="Verdana"/>
          <w:color w:val="000000" w:themeColor="text1"/>
        </w:rPr>
        <w:t xml:space="preserve">alculating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surf</m:t>
            </m:r>
          </m:sub>
        </m:sSub>
      </m:oMath>
      <w:r w:rsidR="003E089D">
        <w:rPr>
          <w:rFonts w:ascii="Verdana" w:eastAsiaTheme="minorEastAsia" w:hAnsi="Verdana"/>
        </w:rPr>
        <w:t xml:space="preserve"> </w:t>
      </w:r>
      <w:r w:rsidR="00EA2A57">
        <w:rPr>
          <w:rFonts w:ascii="Verdana" w:eastAsiaTheme="minorEastAsia" w:hAnsi="Verdana"/>
        </w:rPr>
        <w:t xml:space="preserve">was not </w:t>
      </w:r>
      <w:r w:rsidR="008B4DEB">
        <w:rPr>
          <w:rFonts w:ascii="Verdana" w:eastAsiaTheme="minorEastAsia" w:hAnsi="Verdana"/>
        </w:rPr>
        <w:t xml:space="preserve">a trivial task as </w:t>
      </w:r>
      <w:r>
        <w:rPr>
          <w:rFonts w:ascii="Verdana" w:eastAsiaTheme="minorEastAsia" w:hAnsi="Verdana"/>
        </w:rPr>
        <w:t>although</w:t>
      </w:r>
      <w:r>
        <w:rPr>
          <w:rFonts w:ascii="Verdana" w:hAnsi="Verdana"/>
          <w:color w:val="000000" w:themeColor="text1"/>
        </w:rPr>
        <w:t xml:space="preserve"> t</w:t>
      </w:r>
      <w:r w:rsidR="00BC35A9">
        <w:rPr>
          <w:rFonts w:ascii="Verdana" w:hAnsi="Verdana"/>
          <w:color w:val="000000" w:themeColor="text1"/>
        </w:rPr>
        <w:t>he images used were 2D rectangles</w:t>
      </w:r>
      <w:r w:rsidR="004C7E2C">
        <w:rPr>
          <w:rFonts w:ascii="Verdana" w:hAnsi="Verdana"/>
          <w:color w:val="000000" w:themeColor="text1"/>
        </w:rPr>
        <w:t xml:space="preserve">, once they were mapped onto a 3D sphere </w:t>
      </w:r>
      <w:r w:rsidR="003831CC">
        <w:rPr>
          <w:rFonts w:ascii="Verdana" w:hAnsi="Verdana"/>
          <w:color w:val="000000" w:themeColor="text1"/>
        </w:rPr>
        <w:t>it</w:t>
      </w:r>
      <w:r w:rsidR="004C7E2C">
        <w:rPr>
          <w:rFonts w:ascii="Verdana" w:hAnsi="Verdana"/>
          <w:color w:val="000000" w:themeColor="text1"/>
        </w:rPr>
        <w:t xml:space="preserve"> transformed the rectangles </w:t>
      </w:r>
      <w:r w:rsidR="003831CC">
        <w:rPr>
          <w:rFonts w:ascii="Verdana" w:hAnsi="Verdana"/>
          <w:color w:val="000000" w:themeColor="text1"/>
        </w:rPr>
        <w:t>in</w:t>
      </w:r>
      <w:r w:rsidR="004C7E2C">
        <w:rPr>
          <w:rFonts w:ascii="Verdana" w:hAnsi="Verdana"/>
          <w:color w:val="000000" w:themeColor="text1"/>
        </w:rPr>
        <w:t xml:space="preserve">to trapezia as seen in figure </w:t>
      </w:r>
      <w:r w:rsidR="00F30CEF">
        <w:rPr>
          <w:rFonts w:ascii="Verdana" w:hAnsi="Verdana"/>
          <w:color w:val="000000" w:themeColor="text1"/>
        </w:rPr>
        <w:t>1</w:t>
      </w:r>
      <w:r w:rsidR="004C7E2C">
        <w:rPr>
          <w:rFonts w:ascii="Verdana" w:hAnsi="Verdana"/>
          <w:color w:val="000000" w:themeColor="text1"/>
        </w:rPr>
        <w:t xml:space="preserve">. </w:t>
      </w:r>
      <w:r w:rsidR="00BF1D06">
        <w:rPr>
          <w:rFonts w:ascii="Verdana" w:hAnsi="Verdana"/>
          <w:color w:val="000000" w:themeColor="text1"/>
        </w:rPr>
        <w:t xml:space="preserve">To </w:t>
      </w:r>
      <w:r w:rsidR="00637B3C">
        <w:rPr>
          <w:rFonts w:ascii="Verdana" w:hAnsi="Verdana"/>
          <w:color w:val="000000" w:themeColor="text1"/>
        </w:rPr>
        <w:t xml:space="preserve">obtain the cartesian coordinates of the </w:t>
      </w:r>
      <w:r w:rsidR="00BC27B2">
        <w:rPr>
          <w:rFonts w:ascii="Verdana" w:hAnsi="Verdana"/>
          <w:color w:val="000000" w:themeColor="text1"/>
        </w:rPr>
        <w:t xml:space="preserve">trapezia </w:t>
      </w:r>
      <w:r w:rsidR="00534712">
        <w:rPr>
          <w:rFonts w:ascii="Verdana" w:hAnsi="Verdana"/>
          <w:color w:val="000000" w:themeColor="text1"/>
        </w:rPr>
        <w:t>vertices</w:t>
      </w:r>
      <w:r w:rsidR="00BC27B2">
        <w:rPr>
          <w:rFonts w:ascii="Verdana" w:hAnsi="Verdana"/>
          <w:color w:val="000000" w:themeColor="text1"/>
        </w:rPr>
        <w:t>, the</w:t>
      </w:r>
      <w:r w:rsidR="00BC35A9">
        <w:rPr>
          <w:rFonts w:ascii="Verdana" w:hAnsi="Verdana"/>
          <w:color w:val="000000" w:themeColor="text1"/>
        </w:rPr>
        <w:t xml:space="preserve"> longitude and latitude of each image vertex </w:t>
      </w:r>
      <w:r w:rsidR="00534712">
        <w:rPr>
          <w:rFonts w:ascii="Verdana" w:hAnsi="Verdana"/>
          <w:color w:val="000000" w:themeColor="text1"/>
        </w:rPr>
        <w:t>needed to be</w:t>
      </w:r>
      <w:r w:rsidR="00BC35A9">
        <w:rPr>
          <w:rFonts w:ascii="Verdana" w:hAnsi="Verdana"/>
          <w:color w:val="000000" w:themeColor="text1"/>
        </w:rPr>
        <w:t xml:space="preserve"> converted using equation </w:t>
      </w:r>
      <w:r w:rsidR="0070771C">
        <w:rPr>
          <w:rFonts w:ascii="Verdana" w:hAnsi="Verdana"/>
          <w:color w:val="000000" w:themeColor="text1"/>
        </w:rPr>
        <w:t>1</w:t>
      </w:r>
      <w:r w:rsidR="00BC35A9">
        <w:rPr>
          <w:rFonts w:ascii="Verdana" w:hAnsi="Verdana"/>
          <w:color w:val="000000" w:themeColor="text1"/>
        </w:rPr>
        <w:t xml:space="preserve">. </w:t>
      </w:r>
    </w:p>
    <w:p w14:paraId="13FC7543" w14:textId="77777777" w:rsidR="00BC35A9" w:rsidRDefault="00BC35A9" w:rsidP="00BC35A9">
      <w:pPr>
        <w:rPr>
          <w:rFonts w:ascii="Verdana" w:hAnsi="Verdana"/>
          <w:color w:val="000000" w:themeColor="text1"/>
        </w:rPr>
      </w:pPr>
    </w:p>
    <w:p w14:paraId="572B500C" w14:textId="2F7D8625" w:rsidR="00BC35A9" w:rsidRDefault="03B3CCA7" w:rsidP="00BC35A9">
      <w:pPr>
        <w:rPr>
          <w:rFonts w:ascii="Verdana" w:hAnsi="Verdana"/>
          <w:color w:val="000000" w:themeColor="text1"/>
        </w:rPr>
      </w:pPr>
      <w:r w:rsidRPr="3718B9FA">
        <w:rPr>
          <w:rFonts w:ascii="Verdana" w:hAnsi="Verdana"/>
          <w:color w:val="000000" w:themeColor="text1"/>
        </w:rPr>
        <w:t xml:space="preserve">To calculate the area </w:t>
      </w:r>
      <w:r w:rsidR="10F63C68" w:rsidRPr="3718B9FA">
        <w:rPr>
          <w:rFonts w:ascii="Verdana" w:hAnsi="Verdana"/>
          <w:color w:val="000000" w:themeColor="text1"/>
        </w:rPr>
        <w:t>represented by</w:t>
      </w:r>
      <w:r w:rsidRPr="3718B9FA">
        <w:rPr>
          <w:rFonts w:ascii="Verdana" w:hAnsi="Verdana"/>
          <w:color w:val="000000" w:themeColor="text1"/>
        </w:rPr>
        <w:t xml:space="preserve"> the images required the formula for the area of a trapezium</w:t>
      </w:r>
      <w:r w:rsidR="6EEF410A" w:rsidRPr="3718B9FA">
        <w:rPr>
          <w:rFonts w:ascii="Verdana" w:hAnsi="Verdana"/>
          <w:color w:val="000000" w:themeColor="text1"/>
        </w:rPr>
        <w:t xml:space="preserve"> [</w:t>
      </w:r>
      <w:r w:rsidR="680CC4E6" w:rsidRPr="3718B9FA">
        <w:rPr>
          <w:rFonts w:ascii="Verdana" w:hAnsi="Verdana"/>
          <w:color w:val="000000" w:themeColor="text1"/>
        </w:rPr>
        <w:t>5</w:t>
      </w:r>
      <w:r w:rsidR="6EEF410A" w:rsidRPr="3718B9FA">
        <w:rPr>
          <w:rFonts w:ascii="Verdana" w:hAnsi="Verdana"/>
          <w:color w:val="000000" w:themeColor="text1"/>
        </w:rPr>
        <w:t>]</w:t>
      </w:r>
      <w:r w:rsidRPr="3718B9FA">
        <w:rPr>
          <w:rFonts w:ascii="Verdana" w:hAnsi="Verdana"/>
          <w:color w:val="000000" w:themeColor="text1"/>
        </w:rPr>
        <w:t xml:space="preserve"> as seen in equation </w:t>
      </w:r>
      <w:r w:rsidR="75E2887B" w:rsidRPr="3718B9FA">
        <w:rPr>
          <w:rFonts w:ascii="Verdana" w:hAnsi="Verdana"/>
          <w:color w:val="000000" w:themeColor="text1"/>
        </w:rPr>
        <w:t>3</w:t>
      </w:r>
      <w:r w:rsidRPr="3718B9FA">
        <w:rPr>
          <w:rFonts w:ascii="Verdana" w:hAnsi="Verdana"/>
          <w:color w:val="000000" w:themeColor="text1"/>
        </w:rPr>
        <w:t>:</w:t>
      </w:r>
    </w:p>
    <w:p w14:paraId="33AACBDB" w14:textId="77777777" w:rsidR="00BC35A9" w:rsidRDefault="00BC35A9" w:rsidP="00BC35A9">
      <w:pPr>
        <w:rPr>
          <w:rFonts w:ascii="Verdana" w:hAnsi="Verdana"/>
          <w:color w:val="000000" w:themeColor="text1"/>
        </w:rPr>
      </w:pPr>
    </w:p>
    <w:p w14:paraId="3A5B4ED3" w14:textId="77777777" w:rsidR="00BC35A9" w:rsidRDefault="00BC35A9" w:rsidP="00BC35A9">
      <w:pPr>
        <w:rPr>
          <w:rFonts w:ascii="Verdana" w:hAnsi="Verdana"/>
          <w:color w:val="000000" w:themeColor="text1"/>
        </w:rPr>
      </w:pPr>
      <w:r>
        <w:rPr>
          <w:noProof/>
          <w:color w:val="000000" w:themeColor="text1"/>
        </w:rPr>
        <mc:AlternateContent>
          <mc:Choice Requires="wps">
            <w:drawing>
              <wp:anchor distT="0" distB="0" distL="114300" distR="114300" simplePos="0" relativeHeight="251658243" behindDoc="0" locked="0" layoutInCell="1" allowOverlap="1" wp14:anchorId="18C8A3C8" wp14:editId="167BAA69">
                <wp:simplePos x="0" y="0"/>
                <wp:positionH relativeFrom="column">
                  <wp:posOffset>2573020</wp:posOffset>
                </wp:positionH>
                <wp:positionV relativeFrom="paragraph">
                  <wp:posOffset>181610</wp:posOffset>
                </wp:positionV>
                <wp:extent cx="429658" cy="352264"/>
                <wp:effectExtent l="0" t="0" r="0" b="0"/>
                <wp:wrapNone/>
                <wp:docPr id="1368085487" name="Text Box 20"/>
                <wp:cNvGraphicFramePr/>
                <a:graphic xmlns:a="http://schemas.openxmlformats.org/drawingml/2006/main">
                  <a:graphicData uri="http://schemas.microsoft.com/office/word/2010/wordprocessingShape">
                    <wps:wsp>
                      <wps:cNvSpPr txBox="1"/>
                      <wps:spPr>
                        <a:xfrm>
                          <a:off x="0" y="0"/>
                          <a:ext cx="429658" cy="352264"/>
                        </a:xfrm>
                        <a:prstGeom prst="rect">
                          <a:avLst/>
                        </a:prstGeom>
                        <a:noFill/>
                        <a:ln w="6350">
                          <a:noFill/>
                        </a:ln>
                      </wps:spPr>
                      <wps:txbx>
                        <w:txbxContent>
                          <w:p w14:paraId="681E7262" w14:textId="00141FFF" w:rsidR="00BC35A9" w:rsidRPr="00E5552D" w:rsidRDefault="00BC35A9" w:rsidP="00BC35A9">
                            <w:pPr>
                              <w:rPr>
                                <w:rFonts w:ascii="Verdana" w:hAnsi="Verdana"/>
                              </w:rPr>
                            </w:pPr>
                            <w:r w:rsidRPr="00E5552D">
                              <w:rPr>
                                <w:rFonts w:ascii="Verdana" w:hAnsi="Verdana"/>
                              </w:rPr>
                              <w:t>(</w:t>
                            </w:r>
                            <w:r w:rsidR="003E3159">
                              <w:rPr>
                                <w:rFonts w:ascii="Verdana" w:hAnsi="Verdana"/>
                                <w:color w:val="000000" w:themeColor="text1"/>
                              </w:rPr>
                              <w:t>3</w:t>
                            </w:r>
                            <w:r w:rsidRPr="00E5552D">
                              <w:rPr>
                                <w:rFonts w:ascii="Verdana" w:hAnsi="Verdan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8A3C8" id="Text Box 20" o:spid="_x0000_s1038" type="#_x0000_t202" style="position:absolute;margin-left:202.6pt;margin-top:14.3pt;width:33.85pt;height:27.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" filled="f" stroked="f" strokeweight=".5pt">
                <v:textbox>
                  <w:txbxContent>
                    <w:p w14:paraId="681E7262" w14:textId="00141FFF" w:rsidR="00BC35A9" w:rsidRPr="00E5552D" w:rsidRDefault="00BC35A9" w:rsidP="00BC35A9">
                      <w:pPr>
                        <w:rPr>
                          <w:rFonts w:ascii="Verdana" w:hAnsi="Verdana"/>
                        </w:rPr>
                      </w:pPr>
                      <w:r w:rsidRPr="00E5552D">
                        <w:rPr>
                          <w:rFonts w:ascii="Verdana" w:hAnsi="Verdana"/>
                        </w:rPr>
                        <w:t>(</w:t>
                      </w:r>
                      <w:r w:rsidR="003E3159">
                        <w:rPr>
                          <w:rFonts w:ascii="Verdana" w:hAnsi="Verdana"/>
                          <w:color w:val="000000" w:themeColor="text1"/>
                        </w:rPr>
                        <w:t>3</w:t>
                      </w:r>
                      <w:r w:rsidRPr="00E5552D">
                        <w:rPr>
                          <w:rFonts w:ascii="Verdana" w:hAnsi="Verdana"/>
                        </w:rPr>
                        <w:t>)</w:t>
                      </w:r>
                    </w:p>
                  </w:txbxContent>
                </v:textbox>
              </v:shape>
            </w:pict>
          </mc:Fallback>
        </mc:AlternateContent>
      </w:r>
    </w:p>
    <w:p w14:paraId="5BEBCC51" w14:textId="77777777" w:rsidR="00BC35A9" w:rsidRPr="00992505" w:rsidRDefault="00AE707C" w:rsidP="00BC35A9">
      <w:pPr>
        <w:rPr>
          <w:rFonts w:ascii="Verdana" w:eastAsiaTheme="minorEastAsia" w:hAnsi="Verdan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surf</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a+b</m:t>
              </m:r>
            </m:num>
            <m:den>
              <m:r>
                <w:rPr>
                  <w:rFonts w:ascii="Cambria Math" w:hAnsi="Cambria Math"/>
                  <w:color w:val="000000" w:themeColor="text1"/>
                </w:rPr>
                <m:t>2</m:t>
              </m:r>
            </m:den>
          </m:f>
          <m:r>
            <w:rPr>
              <w:rFonts w:ascii="Cambria Math" w:hAnsi="Cambria Math"/>
              <w:color w:val="000000" w:themeColor="text1"/>
            </w:rPr>
            <m:t xml:space="preserve"> h</m:t>
          </m:r>
          <m:r>
            <w:rPr>
              <w:rFonts w:ascii="Cambria Math" w:eastAsiaTheme="minorEastAsia" w:hAnsi="Cambria Math"/>
              <w:color w:val="000000" w:themeColor="text1"/>
            </w:rPr>
            <m:t xml:space="preserve"> ,</m:t>
          </m:r>
        </m:oMath>
      </m:oMathPara>
    </w:p>
    <w:p w14:paraId="000A2D33" w14:textId="77777777" w:rsidR="00BC35A9" w:rsidRDefault="00BC35A9" w:rsidP="00BC35A9">
      <w:pPr>
        <w:rPr>
          <w:rFonts w:ascii="Verdana" w:eastAsiaTheme="minorEastAsia" w:hAnsi="Verdana"/>
          <w:color w:val="000000" w:themeColor="text1"/>
        </w:rPr>
      </w:pPr>
    </w:p>
    <w:p w14:paraId="2174B4FA" w14:textId="6D8BF545" w:rsidR="00BC35A9" w:rsidRDefault="03B3CCA7" w:rsidP="3718B9FA">
      <w:pPr>
        <w:rPr>
          <w:rFonts w:ascii="Verdana" w:eastAsiaTheme="minorEastAsia" w:hAnsi="Verdana"/>
          <w:color w:val="000000" w:themeColor="text1"/>
        </w:rPr>
      </w:pPr>
      <w:r>
        <w:rPr>
          <w:rFonts w:ascii="Verdana" w:hAnsi="Verdana"/>
          <w:color w:val="000000" w:themeColor="text1"/>
        </w:rPr>
        <w:t xml:space="preserve">where </w:t>
      </w:r>
      <m:oMath>
        <m:r>
          <w:rPr>
            <w:rFonts w:ascii="Cambria Math" w:hAnsi="Cambria Math"/>
            <w:color w:val="000000" w:themeColor="text1"/>
          </w:rPr>
          <m:t>a</m:t>
        </m:r>
      </m:oMath>
      <w:r w:rsidRPr="3718B9FA">
        <w:rPr>
          <w:rFonts w:ascii="Verdana" w:eastAsiaTheme="minorEastAsia" w:hAnsi="Verdana"/>
          <w:color w:val="000000" w:themeColor="text1"/>
        </w:rPr>
        <w:t xml:space="preserve"> and </w:t>
      </w:r>
      <m:oMath>
        <m:r>
          <w:rPr>
            <w:rFonts w:ascii="Cambria Math" w:eastAsiaTheme="minorEastAsia" w:hAnsi="Cambria Math"/>
            <w:color w:val="000000" w:themeColor="text1"/>
          </w:rPr>
          <m:t>b</m:t>
        </m:r>
        <m:r>
          <w:rPr>
            <w:rFonts w:ascii="Cambria Math" w:hAnsi="Cambria Math"/>
            <w:color w:val="000000" w:themeColor="text1"/>
          </w:rPr>
          <m:t xml:space="preserve"> </m:t>
        </m:r>
      </m:oMath>
      <w:r w:rsidRPr="3718B9FA">
        <w:rPr>
          <w:rFonts w:ascii="Verdana" w:eastAsiaTheme="minorEastAsia" w:hAnsi="Verdana"/>
          <w:color w:val="000000" w:themeColor="text1"/>
        </w:rPr>
        <w:t xml:space="preserve">are the Euclidian length of the smaller and larger parallel bases </w:t>
      </w:r>
      <w:r w:rsidR="0A813759" w:rsidRPr="3718B9FA">
        <w:rPr>
          <w:rFonts w:ascii="Verdana" w:eastAsiaTheme="minorEastAsia" w:hAnsi="Verdana"/>
          <w:color w:val="000000" w:themeColor="text1"/>
        </w:rPr>
        <w:t>respectively and</w:t>
      </w:r>
      <w:r w:rsidRPr="3718B9FA">
        <w:rPr>
          <w:rFonts w:ascii="Verdana" w:eastAsiaTheme="minorEastAsia" w:hAnsi="Verdana"/>
          <w:color w:val="000000" w:themeColor="text1"/>
        </w:rPr>
        <w:t xml:space="preserve"> </w:t>
      </w:r>
      <m:oMath>
        <m:r>
          <w:rPr>
            <w:rFonts w:ascii="Cambria Math" w:eastAsiaTheme="minorEastAsia" w:hAnsi="Cambria Math"/>
            <w:color w:val="000000" w:themeColor="text1"/>
          </w:rPr>
          <m:t>h</m:t>
        </m:r>
      </m:oMath>
      <w:r w:rsidRPr="3718B9FA">
        <w:rPr>
          <w:rFonts w:ascii="Verdana" w:eastAsiaTheme="minorEastAsia" w:hAnsi="Verdana"/>
          <w:color w:val="000000" w:themeColor="text1"/>
        </w:rPr>
        <w:t xml:space="preserve"> is the Euclidian height of the trapezium. A visual representation of these variables can be seen in figure </w:t>
      </w:r>
      <w:r w:rsidR="00F30CEF">
        <w:rPr>
          <w:rFonts w:ascii="Verdana" w:eastAsiaTheme="minorEastAsia" w:hAnsi="Verdana"/>
          <w:color w:val="000000" w:themeColor="text1"/>
        </w:rPr>
        <w:t>1</w:t>
      </w:r>
      <w:r w:rsidRPr="3718B9FA">
        <w:rPr>
          <w:rFonts w:ascii="Verdana" w:eastAsiaTheme="minorEastAsia" w:hAnsi="Verdana"/>
          <w:color w:val="000000" w:themeColor="text1"/>
        </w:rPr>
        <w:t xml:space="preserve">. The Euclidian distance,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euc</m:t>
            </m:r>
          </m:sub>
        </m:sSub>
      </m:oMath>
      <w:r w:rsidRPr="3718B9FA">
        <w:rPr>
          <w:rFonts w:ascii="Verdana" w:eastAsiaTheme="minorEastAsia" w:hAnsi="Verdana"/>
          <w:color w:val="000000" w:themeColor="text1"/>
        </w:rPr>
        <w:t>, in 3D space</w:t>
      </w:r>
      <w:r w:rsidR="4DE7494B" w:rsidRPr="3718B9FA">
        <w:rPr>
          <w:rFonts w:ascii="Verdana" w:eastAsiaTheme="minorEastAsia" w:hAnsi="Verdana"/>
          <w:color w:val="000000" w:themeColor="text1"/>
        </w:rPr>
        <w:t xml:space="preserve"> </w:t>
      </w:r>
      <w:r w:rsidR="725C31BA" w:rsidRPr="3718B9FA">
        <w:rPr>
          <w:rFonts w:ascii="Verdana" w:eastAsiaTheme="minorEastAsia" w:hAnsi="Verdana"/>
          <w:color w:val="000000" w:themeColor="text1"/>
        </w:rPr>
        <w:t>[</w:t>
      </w:r>
      <w:r w:rsidR="1BDCBEE7" w:rsidRPr="3718B9FA">
        <w:rPr>
          <w:rFonts w:ascii="Verdana" w:eastAsiaTheme="minorEastAsia" w:hAnsi="Verdana"/>
          <w:color w:val="000000" w:themeColor="text1"/>
        </w:rPr>
        <w:t>6</w:t>
      </w:r>
      <w:r w:rsidR="725C31BA" w:rsidRPr="3718B9FA">
        <w:rPr>
          <w:rFonts w:ascii="Verdana" w:eastAsiaTheme="minorEastAsia" w:hAnsi="Verdana"/>
          <w:color w:val="000000" w:themeColor="text1"/>
        </w:rPr>
        <w:t>]</w:t>
      </w:r>
      <w:r w:rsidRPr="3718B9FA">
        <w:rPr>
          <w:rFonts w:ascii="Verdana" w:eastAsiaTheme="minorEastAsia" w:hAnsi="Verdana"/>
          <w:color w:val="000000" w:themeColor="text1"/>
        </w:rPr>
        <w:t xml:space="preserve"> between two points </w:t>
      </w:r>
      <m:oMath>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e>
        </m:d>
      </m:oMath>
      <w:r w:rsidRPr="3718B9FA">
        <w:rPr>
          <w:rFonts w:ascii="Verdana" w:eastAsiaTheme="minorEastAsia" w:hAnsi="Verdana"/>
          <w:color w:val="000000" w:themeColor="text1"/>
        </w:rPr>
        <w:t xml:space="preserve"> and </w:t>
      </w:r>
      <m:oMath>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2</m:t>
                </m:r>
              </m:sub>
            </m:sSub>
          </m:e>
        </m:d>
      </m:oMath>
      <w:r w:rsidRPr="3718B9FA">
        <w:rPr>
          <w:rFonts w:ascii="Verdana" w:eastAsiaTheme="minorEastAsia" w:hAnsi="Verdana"/>
          <w:color w:val="000000" w:themeColor="text1"/>
        </w:rPr>
        <w:t xml:space="preserve"> is given by:</w:t>
      </w:r>
    </w:p>
    <w:p w14:paraId="154F9E2F" w14:textId="77777777" w:rsidR="00BC35A9" w:rsidRDefault="00BC35A9" w:rsidP="3718B9FA">
      <w:pPr>
        <w:rPr>
          <w:rFonts w:ascii="Verdana" w:eastAsiaTheme="minorEastAsia" w:hAnsi="Verdana"/>
          <w:color w:val="000000" w:themeColor="text1"/>
        </w:rPr>
      </w:pPr>
      <w:r>
        <w:rPr>
          <w:noProof/>
          <w:color w:val="000000" w:themeColor="text1"/>
        </w:rPr>
        <mc:AlternateContent>
          <mc:Choice Requires="wps">
            <w:drawing>
              <wp:anchor distT="0" distB="0" distL="114300" distR="114300" simplePos="0" relativeHeight="251658244" behindDoc="0" locked="0" layoutInCell="1" allowOverlap="1" wp14:anchorId="017AE6B8" wp14:editId="21454840">
                <wp:simplePos x="0" y="0"/>
                <wp:positionH relativeFrom="column">
                  <wp:posOffset>5561965</wp:posOffset>
                </wp:positionH>
                <wp:positionV relativeFrom="paragraph">
                  <wp:posOffset>173990</wp:posOffset>
                </wp:positionV>
                <wp:extent cx="429260" cy="351790"/>
                <wp:effectExtent l="0" t="0" r="0" b="0"/>
                <wp:wrapNone/>
                <wp:docPr id="1643381187" name="Text Box 21"/>
                <wp:cNvGraphicFramePr/>
                <a:graphic xmlns:a="http://schemas.openxmlformats.org/drawingml/2006/main">
                  <a:graphicData uri="http://schemas.microsoft.com/office/word/2010/wordprocessingShape">
                    <wps:wsp>
                      <wps:cNvSpPr/>
                      <wps:spPr>
                        <a:xfrm>
                          <a:off x="0" y="0"/>
                          <a:ext cx="429260" cy="351790"/>
                        </a:xfrm>
                        <a:prstGeom prst="rect">
                          <a:avLst/>
                        </a:prstGeom>
                        <a:noFill/>
                        <a:ln w="6350">
                          <a:noFill/>
                        </a:ln>
                      </wps:spPr>
                      <wps:txbx>
                        <w:txbxContent>
                          <w:p w14:paraId="7F870EB3" w14:textId="7B6972B1" w:rsidR="00AE707C" w:rsidRDefault="00AE707C" w:rsidP="00AE707C">
                            <w:pPr>
                              <w:spacing w:line="256" w:lineRule="auto"/>
                              <w:rPr>
                                <w:rFonts w:ascii="Verdana" w:eastAsia="Verdana" w:hAnsi="Verdana"/>
                                <w:kern w:val="0"/>
                                <w:lang w:val="en-US"/>
                                <w14:ligatures w14:val="none"/>
                              </w:rPr>
                            </w:pPr>
                            <w:r>
                              <w:rPr>
                                <w:rFonts w:ascii="Verdana" w:eastAsia="Verdana" w:hAnsi="Verdana"/>
                                <w:lang w:val="en-US"/>
                              </w:rPr>
                              <w:t>(</w:t>
                            </w:r>
                            <w:r>
                              <w:rPr>
                                <w:rFonts w:ascii="Verdana" w:eastAsia="Verdana" w:hAnsi="Verdana"/>
                                <w:color w:val="000000"/>
                                <w:lang w:val="en-US"/>
                              </w:rPr>
                              <w:t>4</w:t>
                            </w:r>
                            <w:r>
                              <w:rPr>
                                <w:rFonts w:ascii="Verdana" w:eastAsia="Verdana" w:hAnsi="Verdana"/>
                                <w:lang w:val="en-US"/>
                              </w:rPr>
                              <w:t>)</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017AE6B8" id="Text Box 21" o:spid="_x0000_s1039" style="position:absolute;margin-left:437.95pt;margin-top:13.7pt;width:33.8pt;height:27.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" filled="f" stroked="f" strokeweight=".5pt">
                <v:textbox>
                  <w:txbxContent>
                    <w:p w14:paraId="7F870EB3" w14:textId="7B6972B1" w:rsidR="00AE707C" w:rsidRDefault="00AE707C" w:rsidP="00AE707C">
                      <w:pPr>
                        <w:spacing w:line="256" w:lineRule="auto"/>
                        <w:rPr>
                          <w:rFonts w:ascii="Verdana" w:eastAsia="Verdana" w:hAnsi="Verdana"/>
                          <w:kern w:val="0"/>
                          <w:lang w:val="en-US"/>
                          <w14:ligatures w14:val="none"/>
                        </w:rPr>
                      </w:pPr>
                      <w:r>
                        <w:rPr>
                          <w:rFonts w:ascii="Verdana" w:eastAsia="Verdana" w:hAnsi="Verdana"/>
                          <w:lang w:val="en-US"/>
                        </w:rPr>
                        <w:t>(</w:t>
                      </w:r>
                      <w:r>
                        <w:rPr>
                          <w:rFonts w:ascii="Verdana" w:eastAsia="Verdana" w:hAnsi="Verdana"/>
                          <w:color w:val="000000"/>
                          <w:lang w:val="en-US"/>
                        </w:rPr>
                        <w:t>4</w:t>
                      </w:r>
                      <w:r>
                        <w:rPr>
                          <w:rFonts w:ascii="Verdana" w:eastAsia="Verdana" w:hAnsi="Verdana"/>
                          <w:lang w:val="en-US"/>
                        </w:rPr>
                        <w:t>)</w:t>
                      </w:r>
                    </w:p>
                  </w:txbxContent>
                </v:textbox>
              </v:rect>
            </w:pict>
          </mc:Fallback>
        </mc:AlternateContent>
      </w:r>
    </w:p>
    <w:p w14:paraId="2A743D81" w14:textId="77777777" w:rsidR="00BC35A9" w:rsidRPr="00403389" w:rsidRDefault="00AE707C" w:rsidP="00BC35A9">
      <w:pPr>
        <w:rPr>
          <w:rFonts w:ascii="Verdana" w:hAnsi="Verdana"/>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euc</m:t>
              </m:r>
            </m:sub>
          </m:sSub>
          <m:r>
            <w:rPr>
              <w:rFonts w:ascii="Cambria Math" w:hAnsi="Cambria Math"/>
              <w:color w:val="000000" w:themeColor="text1"/>
            </w:rPr>
            <m:t xml:space="preserve">= </m:t>
          </m:r>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1</m:t>
                          </m:r>
                        </m:sub>
                      </m:sSub>
                    </m:e>
                  </m:d>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y</m:t>
                          </m:r>
                        </m:e>
                        <m:sub>
                          <m:r>
                            <w:rPr>
                              <w:rFonts w:ascii="Cambria Math" w:eastAsiaTheme="minorEastAsia" w:hAnsi="Cambria Math"/>
                              <w:color w:val="000000" w:themeColor="text1"/>
                            </w:rPr>
                            <m:t>1</m:t>
                          </m:r>
                        </m:sub>
                      </m:sSub>
                    </m:e>
                  </m:d>
                </m:e>
                <m:sup>
                  <m:r>
                    <w:rPr>
                      <w:rFonts w:ascii="Cambria Math" w:hAnsi="Cambria Math"/>
                      <w:color w:val="000000" w:themeColor="text1"/>
                    </w:rPr>
                    <m:t>2</m:t>
                  </m:r>
                </m:sup>
              </m:sSup>
              <m:r>
                <w:rPr>
                  <w:rFonts w:ascii="Cambria Math" w:hAnsi="Cambria Math"/>
                  <w:color w:val="000000" w:themeColor="text1"/>
                </w:rPr>
                <m:t>+</m:t>
              </m:r>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2</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z</m:t>
                          </m:r>
                        </m:e>
                        <m:sub>
                          <m:r>
                            <w:rPr>
                              <w:rFonts w:ascii="Cambria Math" w:eastAsiaTheme="minorEastAsia" w:hAnsi="Cambria Math"/>
                              <w:color w:val="000000" w:themeColor="text1"/>
                            </w:rPr>
                            <m:t>1</m:t>
                          </m:r>
                        </m:sub>
                      </m:sSub>
                    </m:e>
                  </m:d>
                </m:e>
                <m:sup>
                  <m:r>
                    <w:rPr>
                      <w:rFonts w:ascii="Cambria Math" w:hAnsi="Cambria Math"/>
                      <w:color w:val="000000" w:themeColor="text1"/>
                    </w:rPr>
                    <m:t>2</m:t>
                  </m:r>
                </m:sup>
              </m:sSup>
            </m:e>
          </m:rad>
          <m:r>
            <w:rPr>
              <w:rFonts w:ascii="Cambria Math" w:eastAsiaTheme="minorEastAsia" w:hAnsi="Cambria Math"/>
              <w:color w:val="000000" w:themeColor="text1"/>
            </w:rPr>
            <m:t xml:space="preserve"> .</m:t>
          </m:r>
        </m:oMath>
      </m:oMathPara>
    </w:p>
    <w:p w14:paraId="48683BD4" w14:textId="77777777" w:rsidR="00BC35A9" w:rsidRDefault="00BC35A9" w:rsidP="00BC35A9">
      <w:pPr>
        <w:rPr>
          <w:rFonts w:ascii="Verdana" w:hAnsi="Verdana"/>
          <w:color w:val="000000" w:themeColor="text1"/>
        </w:rPr>
      </w:pPr>
    </w:p>
    <w:p w14:paraId="61CC162C" w14:textId="77777777" w:rsidR="00BC35A9" w:rsidRDefault="00BC35A9" w:rsidP="00BC35A9">
      <w:pPr>
        <w:rPr>
          <w:rFonts w:ascii="Verdana" w:hAnsi="Verdana"/>
          <w:color w:val="000000" w:themeColor="text1"/>
        </w:rPr>
      </w:pPr>
    </w:p>
    <w:p w14:paraId="6D7B6DDF" w14:textId="66EE2658" w:rsidR="00BC35A9" w:rsidRPr="00F74611" w:rsidRDefault="03B3CCA7" w:rsidP="00BC35A9">
      <w:pPr>
        <w:rPr>
          <w:rFonts w:ascii="Verdana" w:hAnsi="Verdana"/>
          <w:color w:val="000000" w:themeColor="text1"/>
        </w:rPr>
      </w:pPr>
      <w:r w:rsidRPr="3718B9FA">
        <w:rPr>
          <w:rFonts w:ascii="Verdana" w:hAnsi="Verdana"/>
          <w:color w:val="000000" w:themeColor="text1"/>
        </w:rPr>
        <w:t>To summarise how the crater frequency density</w:t>
      </w:r>
      <w:r w:rsidR="7BBF44E3" w:rsidRPr="3718B9FA">
        <w:rPr>
          <w:rFonts w:ascii="Verdana" w:hAnsi="Verdana"/>
          <w:color w:val="000000" w:themeColor="text1"/>
        </w:rPr>
        <w:t xml:space="preserve"> could be</w:t>
      </w:r>
      <w:r w:rsidRPr="3718B9FA">
        <w:rPr>
          <w:rFonts w:ascii="Verdana" w:hAnsi="Verdana"/>
          <w:color w:val="000000" w:themeColor="text1"/>
        </w:rPr>
        <w:t xml:space="preserve"> calculated, the vertices of the images were converted from LL data to cartesian </w:t>
      </w:r>
      <w:r w:rsidRPr="3718B9FA">
        <w:rPr>
          <w:rFonts w:ascii="Verdana" w:hAnsi="Verdana"/>
          <w:color w:val="000000" w:themeColor="text1"/>
        </w:rPr>
        <w:lastRenderedPageBreak/>
        <w:t xml:space="preserve">coordinates using equation </w:t>
      </w:r>
      <w:r w:rsidR="2C25D219" w:rsidRPr="3718B9FA">
        <w:rPr>
          <w:rFonts w:ascii="Verdana" w:hAnsi="Verdana"/>
          <w:color w:val="000000" w:themeColor="text1"/>
        </w:rPr>
        <w:t>1</w:t>
      </w:r>
      <w:r w:rsidRPr="3718B9FA">
        <w:rPr>
          <w:rFonts w:ascii="Verdana" w:hAnsi="Verdana"/>
          <w:color w:val="000000" w:themeColor="text1"/>
        </w:rPr>
        <w:t xml:space="preserve">. The Euclidian lengths and height of the trapezium were then calculated using equation </w:t>
      </w:r>
      <w:r w:rsidR="51F70F2A" w:rsidRPr="3718B9FA">
        <w:rPr>
          <w:rFonts w:ascii="Verdana" w:hAnsi="Verdana"/>
          <w:color w:val="000000" w:themeColor="text1"/>
        </w:rPr>
        <w:t>4</w:t>
      </w:r>
      <w:r w:rsidRPr="3718B9FA">
        <w:rPr>
          <w:rFonts w:ascii="Verdana" w:hAnsi="Verdana"/>
          <w:color w:val="000000" w:themeColor="text1"/>
        </w:rPr>
        <w:t xml:space="preserve">, with the results being used in equation </w:t>
      </w:r>
      <w:r w:rsidR="37B4864D" w:rsidRPr="3718B9FA">
        <w:rPr>
          <w:rFonts w:ascii="Verdana" w:hAnsi="Verdana"/>
          <w:color w:val="000000" w:themeColor="text1"/>
        </w:rPr>
        <w:t>3</w:t>
      </w:r>
      <w:r w:rsidRPr="3718B9FA">
        <w:rPr>
          <w:rFonts w:ascii="Verdana" w:hAnsi="Verdana"/>
          <w:color w:val="000000" w:themeColor="text1"/>
        </w:rPr>
        <w:t xml:space="preserve"> to calculate the surface area of the image. Finally, equation </w:t>
      </w:r>
      <w:r w:rsidR="2C25D219" w:rsidRPr="3718B9FA">
        <w:rPr>
          <w:rFonts w:ascii="Verdana" w:hAnsi="Verdana"/>
          <w:color w:val="000000" w:themeColor="text1"/>
        </w:rPr>
        <w:t>2</w:t>
      </w:r>
      <w:r w:rsidRPr="3718B9FA">
        <w:rPr>
          <w:rFonts w:ascii="Verdana" w:hAnsi="Verdana"/>
          <w:color w:val="00B050"/>
        </w:rPr>
        <w:t xml:space="preserve"> </w:t>
      </w:r>
      <w:r w:rsidRPr="3718B9FA">
        <w:rPr>
          <w:rFonts w:ascii="Verdana" w:hAnsi="Verdana"/>
          <w:color w:val="000000" w:themeColor="text1"/>
        </w:rPr>
        <w:t xml:space="preserve">was then used to divide the number of craters in an image by the area of the image to give the crater density. </w:t>
      </w:r>
    </w:p>
    <w:p w14:paraId="1B1008BB" w14:textId="3CA24BB0" w:rsidR="00401224" w:rsidRDefault="00401224" w:rsidP="00401224"/>
    <w:p w14:paraId="1434CFCA" w14:textId="7E93DD0E" w:rsidR="00401224" w:rsidRDefault="00401224" w:rsidP="00401224"/>
    <w:p w14:paraId="28F9E508" w14:textId="5A4B1ABF" w:rsidR="00401224" w:rsidRPr="00401224" w:rsidRDefault="00401224" w:rsidP="00401224"/>
    <w:p w14:paraId="62AAFD6F" w14:textId="54937F20" w:rsidR="00D65A05" w:rsidRDefault="00D65A05" w:rsidP="00D65A05">
      <w:pPr>
        <w:pStyle w:val="Heading1"/>
        <w:numPr>
          <w:ilvl w:val="0"/>
          <w:numId w:val="1"/>
        </w:numPr>
        <w:ind w:left="400" w:hanging="400"/>
        <w:rPr>
          <w:rFonts w:ascii="Arial" w:eastAsia="Arial" w:hAnsi="Arial" w:cs="Arial"/>
        </w:rPr>
      </w:pPr>
      <w:r>
        <w:rPr>
          <w:rFonts w:ascii="Arial" w:eastAsia="Arial" w:hAnsi="Arial" w:cs="Arial"/>
        </w:rPr>
        <w:t xml:space="preserve"> </w:t>
      </w:r>
      <w:bookmarkStart w:id="4" w:name="_Toc181886893"/>
      <w:r>
        <w:rPr>
          <w:rFonts w:ascii="Arial" w:eastAsia="Arial" w:hAnsi="Arial" w:cs="Arial"/>
        </w:rPr>
        <w:t>Method</w:t>
      </w:r>
      <w:bookmarkEnd w:id="4"/>
    </w:p>
    <w:p w14:paraId="01B07BED" w14:textId="1F3CE85B" w:rsidR="6380F21A" w:rsidRDefault="6380F21A" w:rsidP="6380F21A"/>
    <w:p w14:paraId="473D2D26" w14:textId="77777777" w:rsidR="00CB046B" w:rsidRDefault="00CB046B" w:rsidP="6380F21A"/>
    <w:p w14:paraId="6FD4AAE0" w14:textId="539221DB" w:rsidR="00E750E0" w:rsidRDefault="00E750E0" w:rsidP="6380F21A"/>
    <w:p w14:paraId="0A571A23" w14:textId="447E301F" w:rsidR="00E750E0" w:rsidRDefault="1C135953" w:rsidP="6380F21A">
      <w:pPr>
        <w:rPr>
          <w:rFonts w:ascii="Verdana" w:hAnsi="Verdana"/>
        </w:rPr>
      </w:pPr>
      <w:r w:rsidRPr="3718B9FA">
        <w:rPr>
          <w:rFonts w:ascii="Verdana" w:hAnsi="Verdana"/>
        </w:rPr>
        <w:t>All</w:t>
      </w:r>
      <w:r w:rsidR="32D4F118" w:rsidRPr="3718B9FA">
        <w:rPr>
          <w:rFonts w:ascii="Verdana" w:hAnsi="Verdana"/>
        </w:rPr>
        <w:t xml:space="preserve"> the images used </w:t>
      </w:r>
      <w:r w:rsidR="474B47D8" w:rsidRPr="3718B9FA">
        <w:rPr>
          <w:rFonts w:ascii="Verdana" w:hAnsi="Verdana"/>
        </w:rPr>
        <w:t xml:space="preserve">for this project </w:t>
      </w:r>
      <w:r w:rsidR="5DD00B3A" w:rsidRPr="3718B9FA">
        <w:rPr>
          <w:rFonts w:ascii="Verdana" w:hAnsi="Verdana"/>
        </w:rPr>
        <w:t xml:space="preserve">can be seen in figure </w:t>
      </w:r>
      <w:r w:rsidR="00E74660">
        <w:rPr>
          <w:rFonts w:ascii="Verdana" w:hAnsi="Verdana"/>
          <w:color w:val="000000" w:themeColor="text1"/>
        </w:rPr>
        <w:t>2</w:t>
      </w:r>
      <w:r w:rsidR="0DECF70C" w:rsidRPr="3718B9FA">
        <w:rPr>
          <w:rFonts w:ascii="Verdana" w:hAnsi="Verdana"/>
        </w:rPr>
        <w:t xml:space="preserve"> </w:t>
      </w:r>
      <w:r w:rsidR="341AEA64" w:rsidRPr="3718B9FA">
        <w:rPr>
          <w:rFonts w:ascii="Verdana" w:hAnsi="Verdana"/>
        </w:rPr>
        <w:t>as the source</w:t>
      </w:r>
      <w:r w:rsidR="19E6E8BD" w:rsidRPr="3718B9FA">
        <w:rPr>
          <w:rFonts w:ascii="Verdana" w:hAnsi="Verdana"/>
        </w:rPr>
        <w:t xml:space="preserve"> [</w:t>
      </w:r>
      <w:r w:rsidR="78082920" w:rsidRPr="3718B9FA">
        <w:rPr>
          <w:rFonts w:ascii="Verdana" w:hAnsi="Verdana"/>
        </w:rPr>
        <w:t>7</w:t>
      </w:r>
      <w:r w:rsidR="19E6E8BD" w:rsidRPr="3718B9FA">
        <w:rPr>
          <w:rFonts w:ascii="Verdana" w:hAnsi="Verdana"/>
        </w:rPr>
        <w:t>]</w:t>
      </w:r>
      <w:r w:rsidR="341AEA64" w:rsidRPr="3718B9FA">
        <w:rPr>
          <w:rFonts w:ascii="Verdana" w:hAnsi="Verdana"/>
        </w:rPr>
        <w:t xml:space="preserve"> provided </w:t>
      </w:r>
      <w:r w:rsidR="0A4DF231" w:rsidRPr="3718B9FA">
        <w:rPr>
          <w:rFonts w:ascii="Verdana" w:hAnsi="Verdana"/>
        </w:rPr>
        <w:t xml:space="preserve">relatively </w:t>
      </w:r>
      <w:r w:rsidR="0A4DF231" w:rsidRPr="3718B9FA">
        <w:rPr>
          <w:rFonts w:ascii="Verdana" w:hAnsi="Verdana"/>
          <w:color w:val="000000" w:themeColor="text1"/>
        </w:rPr>
        <w:t>strong</w:t>
      </w:r>
      <w:r w:rsidR="0A4DF231" w:rsidRPr="3718B9FA">
        <w:rPr>
          <w:rFonts w:ascii="Verdana" w:hAnsi="Verdana"/>
        </w:rPr>
        <w:t xml:space="preserve"> resolution images</w:t>
      </w:r>
      <w:r w:rsidR="59630B81" w:rsidRPr="3718B9FA">
        <w:rPr>
          <w:rFonts w:ascii="Verdana" w:hAnsi="Verdana"/>
        </w:rPr>
        <w:t xml:space="preserve"> and</w:t>
      </w:r>
      <w:r w:rsidR="0A4DF231" w:rsidRPr="3718B9FA">
        <w:rPr>
          <w:rFonts w:ascii="Verdana" w:hAnsi="Verdana"/>
        </w:rPr>
        <w:t xml:space="preserve"> </w:t>
      </w:r>
      <w:r w:rsidR="73AE2AB1" w:rsidRPr="3718B9FA">
        <w:rPr>
          <w:rFonts w:ascii="Verdana" w:hAnsi="Verdana"/>
        </w:rPr>
        <w:t xml:space="preserve">the corners of the gridlines had </w:t>
      </w:r>
      <w:r w:rsidR="35DF943B" w:rsidRPr="3718B9FA">
        <w:rPr>
          <w:rFonts w:ascii="Verdana" w:hAnsi="Verdana"/>
        </w:rPr>
        <w:t>the</w:t>
      </w:r>
      <w:r w:rsidR="772D44E3" w:rsidRPr="3718B9FA">
        <w:rPr>
          <w:rFonts w:ascii="Verdana" w:hAnsi="Verdana"/>
        </w:rPr>
        <w:t xml:space="preserve"> required</w:t>
      </w:r>
      <w:r w:rsidR="73AE2AB1" w:rsidRPr="3718B9FA">
        <w:rPr>
          <w:rFonts w:ascii="Verdana" w:hAnsi="Verdana"/>
        </w:rPr>
        <w:t xml:space="preserve"> LL data</w:t>
      </w:r>
      <w:r w:rsidR="3B41E80B" w:rsidRPr="3718B9FA">
        <w:rPr>
          <w:rFonts w:ascii="Verdana" w:hAnsi="Verdana"/>
        </w:rPr>
        <w:t xml:space="preserve">. </w:t>
      </w:r>
      <w:r w:rsidR="28E48F77" w:rsidRPr="3718B9FA">
        <w:rPr>
          <w:rFonts w:ascii="Verdana" w:hAnsi="Verdana"/>
        </w:rPr>
        <w:t>Images from s</w:t>
      </w:r>
      <w:r w:rsidR="3B41E80B" w:rsidRPr="3718B9FA">
        <w:rPr>
          <w:rFonts w:ascii="Verdana" w:hAnsi="Verdana"/>
        </w:rPr>
        <w:t xml:space="preserve">ections </w:t>
      </w:r>
      <w:r w:rsidR="10A26853" w:rsidRPr="3718B9FA">
        <w:rPr>
          <w:rFonts w:ascii="Verdana" w:hAnsi="Verdana"/>
        </w:rPr>
        <w:t xml:space="preserve">MC-01 and MC-30 were not included as their resolution was poor and the images appeared to be </w:t>
      </w:r>
      <w:r w:rsidR="4703B45A" w:rsidRPr="3718B9FA">
        <w:rPr>
          <w:rFonts w:ascii="Verdana" w:hAnsi="Verdana"/>
        </w:rPr>
        <w:t xml:space="preserve">deformed </w:t>
      </w:r>
      <w:r w:rsidR="1793C641" w:rsidRPr="3718B9FA">
        <w:rPr>
          <w:rFonts w:ascii="Verdana" w:hAnsi="Verdana"/>
        </w:rPr>
        <w:t>stronger due to them</w:t>
      </w:r>
      <w:r w:rsidR="6B2F4529" w:rsidRPr="3718B9FA">
        <w:rPr>
          <w:rFonts w:ascii="Verdana" w:hAnsi="Verdana"/>
        </w:rPr>
        <w:t xml:space="preserve"> being at the poles.</w:t>
      </w:r>
    </w:p>
    <w:p w14:paraId="6448A9FF" w14:textId="1AD6DC75" w:rsidR="00587309" w:rsidRPr="0059523B" w:rsidRDefault="00587309" w:rsidP="6380F21A">
      <w:pPr>
        <w:rPr>
          <w:rFonts w:ascii="Verdana" w:hAnsi="Verdana"/>
        </w:rPr>
      </w:pPr>
      <w:r>
        <w:rPr>
          <w:rFonts w:ascii="Verdana" w:hAnsi="Verdana"/>
          <w:noProof/>
        </w:rPr>
        <mc:AlternateContent>
          <mc:Choice Requires="wpg">
            <w:drawing>
              <wp:anchor distT="0" distB="0" distL="114300" distR="114300" simplePos="0" relativeHeight="251658247" behindDoc="0" locked="0" layoutInCell="1" allowOverlap="1" wp14:anchorId="3FD4395D" wp14:editId="495F0904">
                <wp:simplePos x="0" y="0"/>
                <wp:positionH relativeFrom="column">
                  <wp:posOffset>-86065</wp:posOffset>
                </wp:positionH>
                <wp:positionV relativeFrom="paragraph">
                  <wp:posOffset>204769</wp:posOffset>
                </wp:positionV>
                <wp:extent cx="5731514" cy="3810522"/>
                <wp:effectExtent l="0" t="0" r="0" b="0"/>
                <wp:wrapSquare wrapText="bothSides"/>
                <wp:docPr id="1988115675" name="Group 28"/>
                <wp:cNvGraphicFramePr/>
                <a:graphic xmlns:a="http://schemas.openxmlformats.org/drawingml/2006/main">
                  <a:graphicData uri="http://schemas.microsoft.com/office/word/2010/wordprocessingGroup">
                    <wpg:wgp>
                      <wpg:cNvGrpSpPr/>
                      <wpg:grpSpPr>
                        <a:xfrm>
                          <a:off x="0" y="0"/>
                          <a:ext cx="5731514" cy="3810522"/>
                          <a:chOff x="53784" y="0"/>
                          <a:chExt cx="5731514" cy="3810522"/>
                        </a:xfrm>
                      </wpg:grpSpPr>
                      <pic:pic xmlns:pic="http://schemas.openxmlformats.org/drawingml/2006/picture">
                        <pic:nvPicPr>
                          <pic:cNvPr id="691863650" name="Picture 8" descr="A greyscale shot of a wall&#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3788" y="0"/>
                            <a:ext cx="5731510" cy="2810510"/>
                          </a:xfrm>
                          <a:prstGeom prst="rect">
                            <a:avLst/>
                          </a:prstGeom>
                        </pic:spPr>
                      </pic:pic>
                      <wps:wsp>
                        <wps:cNvPr id="255799114" name="Text Box 27"/>
                        <wps:cNvSpPr txBox="1"/>
                        <wps:spPr>
                          <a:xfrm>
                            <a:off x="53784" y="2958352"/>
                            <a:ext cx="5731510" cy="852170"/>
                          </a:xfrm>
                          <a:prstGeom prst="rect">
                            <a:avLst/>
                          </a:prstGeom>
                          <a:noFill/>
                          <a:ln w="6350">
                            <a:noFill/>
                          </a:ln>
                        </wps:spPr>
                        <wps:txbx>
                          <w:txbxContent>
                            <w:p w14:paraId="4A581B66" w14:textId="5A0C164B" w:rsidR="00AE707C" w:rsidRDefault="00AE707C" w:rsidP="00AE707C">
                              <w:pPr>
                                <w:spacing w:line="256" w:lineRule="auto"/>
                                <w:rPr>
                                  <w:rFonts w:ascii="Verdana" w:eastAsia="Verdana" w:hAnsi="Verdana"/>
                                  <w:b/>
                                  <w:bCs/>
                                  <w:color w:val="00B050"/>
                                  <w:kern w:val="0"/>
                                  <w:lang w:val="en-US"/>
                                  <w14:ligatures w14:val="none"/>
                                </w:rPr>
                              </w:pPr>
                              <w:r w:rsidRPr="00E74660">
                                <w:rPr>
                                  <w:rFonts w:ascii="Verdana" w:eastAsia="Verdana" w:hAnsi="Verdana"/>
                                  <w:b/>
                                  <w:bCs/>
                                  <w:color w:val="000000" w:themeColor="text1"/>
                                  <w:lang w:val="en-US"/>
                                </w:rPr>
                                <w:t xml:space="preserve">Figure </w:t>
                              </w:r>
                              <w:r w:rsidR="00E74660" w:rsidRPr="00E74660">
                                <w:rPr>
                                  <w:rFonts w:ascii="Verdana" w:eastAsia="Verdana" w:hAnsi="Verdana"/>
                                  <w:b/>
                                  <w:bCs/>
                                  <w:color w:val="000000" w:themeColor="text1"/>
                                  <w:lang w:val="en-US"/>
                                </w:rPr>
                                <w:t>2</w:t>
                              </w:r>
                              <w:r w:rsidRPr="00E74660">
                                <w:rPr>
                                  <w:rFonts w:ascii="Verdana" w:eastAsia="Verdana" w:hAnsi="Verdana"/>
                                  <w:b/>
                                  <w:bCs/>
                                  <w:color w:val="000000" w:themeColor="text1"/>
                                  <w:lang w:val="en-US"/>
                                </w:rPr>
                                <w:t xml:space="preserve">: </w:t>
                              </w:r>
                              <w:r w:rsidRPr="00E74660">
                                <w:rPr>
                                  <w:rFonts w:ascii="Verdana" w:eastAsia="Verdana" w:hAnsi="Verdana"/>
                                  <w:color w:val="000000"/>
                                  <w:lang w:val="en-US"/>
                                </w:rPr>
                                <w:t xml:space="preserve">Image courtesy of </w:t>
                              </w:r>
                              <w:proofErr w:type="spellStart"/>
                              <w:r w:rsidR="00D30FBC" w:rsidRPr="00D30FBC">
                                <w:rPr>
                                  <w:rFonts w:ascii="Verdana" w:hAnsi="Verdana"/>
                                </w:rPr>
                                <w:t>Freie</w:t>
                              </w:r>
                              <w:proofErr w:type="spellEnd"/>
                              <w:r w:rsidR="00D30FBC" w:rsidRPr="00D30FBC">
                                <w:rPr>
                                  <w:rFonts w:ascii="Verdana" w:hAnsi="Verdana"/>
                                </w:rPr>
                                <w:t xml:space="preserve"> Universität Berlin</w:t>
                              </w:r>
                              <w:r w:rsidR="00323C08">
                                <w:rPr>
                                  <w:rFonts w:ascii="Verdana" w:hAnsi="Verdana"/>
                                </w:rPr>
                                <w:t xml:space="preserve"> [7]</w:t>
                              </w:r>
                              <w:r w:rsidRPr="00E74660">
                                <w:rPr>
                                  <w:rFonts w:ascii="Verdana" w:eastAsia="Verdana" w:hAnsi="Verdana"/>
                                  <w:color w:val="000000"/>
                                  <w:lang w:val="en-US"/>
                                </w:rPr>
                                <w:t>. This source provided the images and their corresponding LL data needed to determine</w:t>
                              </w:r>
                              <w:r w:rsidRPr="00E74660">
                                <w:rPr>
                                  <w:rFonts w:ascii="Verdana" w:eastAsia="Verdana" w:hAnsi="Verdana"/>
                                  <w:color w:val="00B050"/>
                                  <w:lang w:val="en-US"/>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oMath>
                              <w:r w:rsidRPr="00E74660">
                                <w:rPr>
                                  <w:rFonts w:ascii="Verdana" w:eastAsia="Verdana" w:hAnsi="Verdana"/>
                                  <w:color w:val="000000" w:themeColor="text1"/>
                                  <w:lang w:val="en-US"/>
                                </w:rPr>
                                <w:t xml:space="preserve">and therefore the age of each region.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D4395D" id="Group 28" o:spid="_x0000_s1040" style="position:absolute;margin-left:-6.8pt;margin-top:16.1pt;width:451.3pt;height:300.05pt;z-index:251658247;mso-width-relative:margin;mso-height-relative:margin" coordorigin="537" coordsize="57315,38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">
                <v:shape id="Picture 8" o:spid="_x0000_s1041" type="#_x0000_t75" alt="A greyscale shot of a wall&#10;&#10;Description automatically generated" style="position:absolute;left:537;width:57315;height:28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">
                  <v:imagedata r:id="rId11" o:title="A greyscale shot of a wall&#10;&#10;Description automatically generated"/>
                </v:shape>
                <v:shape id="Text Box 27" o:spid="_x0000_s1042" type="#_x0000_t202" style="position:absolute;left:537;top:29583;width:57315;height:85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" filled="f" stroked="f" strokeweight=".5pt">
                  <v:textbox>
                    <w:txbxContent>
                      <w:p w14:paraId="4A581B66" w14:textId="5A0C164B" w:rsidR="00AE707C" w:rsidRDefault="00AE707C" w:rsidP="00AE707C">
                        <w:pPr>
                          <w:spacing w:line="256" w:lineRule="auto"/>
                          <w:rPr>
                            <w:rFonts w:ascii="Verdana" w:eastAsia="Verdana" w:hAnsi="Verdana"/>
                            <w:b/>
                            <w:bCs/>
                            <w:color w:val="00B050"/>
                            <w:kern w:val="0"/>
                            <w:lang w:val="en-US"/>
                            <w14:ligatures w14:val="none"/>
                          </w:rPr>
                        </w:pPr>
                        <w:r w:rsidRPr="00E74660">
                          <w:rPr>
                            <w:rFonts w:ascii="Verdana" w:eastAsia="Verdana" w:hAnsi="Verdana"/>
                            <w:b/>
                            <w:bCs/>
                            <w:color w:val="000000" w:themeColor="text1"/>
                            <w:lang w:val="en-US"/>
                          </w:rPr>
                          <w:t xml:space="preserve">Figure </w:t>
                        </w:r>
                        <w:r w:rsidR="00E74660" w:rsidRPr="00E74660">
                          <w:rPr>
                            <w:rFonts w:ascii="Verdana" w:eastAsia="Verdana" w:hAnsi="Verdana"/>
                            <w:b/>
                            <w:bCs/>
                            <w:color w:val="000000" w:themeColor="text1"/>
                            <w:lang w:val="en-US"/>
                          </w:rPr>
                          <w:t>2</w:t>
                        </w:r>
                        <w:r w:rsidRPr="00E74660">
                          <w:rPr>
                            <w:rFonts w:ascii="Verdana" w:eastAsia="Verdana" w:hAnsi="Verdana"/>
                            <w:b/>
                            <w:bCs/>
                            <w:color w:val="000000" w:themeColor="text1"/>
                            <w:lang w:val="en-US"/>
                          </w:rPr>
                          <w:t xml:space="preserve">: </w:t>
                        </w:r>
                        <w:r w:rsidRPr="00E74660">
                          <w:rPr>
                            <w:rFonts w:ascii="Verdana" w:eastAsia="Verdana" w:hAnsi="Verdana"/>
                            <w:color w:val="000000"/>
                            <w:lang w:val="en-US"/>
                          </w:rPr>
                          <w:t xml:space="preserve">Image courtesy of </w:t>
                        </w:r>
                        <w:proofErr w:type="spellStart"/>
                        <w:r w:rsidR="00D30FBC" w:rsidRPr="00D30FBC">
                          <w:rPr>
                            <w:rFonts w:ascii="Verdana" w:hAnsi="Verdana"/>
                          </w:rPr>
                          <w:t>Freie</w:t>
                        </w:r>
                        <w:proofErr w:type="spellEnd"/>
                        <w:r w:rsidR="00D30FBC" w:rsidRPr="00D30FBC">
                          <w:rPr>
                            <w:rFonts w:ascii="Verdana" w:hAnsi="Verdana"/>
                          </w:rPr>
                          <w:t xml:space="preserve"> Universität Berlin</w:t>
                        </w:r>
                        <w:r w:rsidR="00323C08">
                          <w:rPr>
                            <w:rFonts w:ascii="Verdana" w:hAnsi="Verdana"/>
                          </w:rPr>
                          <w:t xml:space="preserve"> [7]</w:t>
                        </w:r>
                        <w:r w:rsidRPr="00E74660">
                          <w:rPr>
                            <w:rFonts w:ascii="Verdana" w:eastAsia="Verdana" w:hAnsi="Verdana"/>
                            <w:color w:val="000000"/>
                            <w:lang w:val="en-US"/>
                          </w:rPr>
                          <w:t>. This source provided the images and their corresponding LL data needed to determine</w:t>
                        </w:r>
                        <w:r w:rsidRPr="00E74660">
                          <w:rPr>
                            <w:rFonts w:ascii="Verdana" w:eastAsia="Verdana" w:hAnsi="Verdana"/>
                            <w:color w:val="00B050"/>
                            <w:lang w:val="en-US"/>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oMath>
                        <w:r w:rsidRPr="00E74660">
                          <w:rPr>
                            <w:rFonts w:ascii="Verdana" w:eastAsia="Verdana" w:hAnsi="Verdana"/>
                            <w:color w:val="000000" w:themeColor="text1"/>
                            <w:lang w:val="en-US"/>
                          </w:rPr>
                          <w:t xml:space="preserve">and therefore the age of each region. </w:t>
                        </w:r>
                      </w:p>
                    </w:txbxContent>
                  </v:textbox>
                </v:shape>
                <w10:wrap type="square"/>
              </v:group>
            </w:pict>
          </mc:Fallback>
        </mc:AlternateContent>
      </w:r>
    </w:p>
    <w:p w14:paraId="4535A727" w14:textId="221CBB28" w:rsidR="74A79C8F" w:rsidRPr="00566BAE" w:rsidRDefault="74A79C8F" w:rsidP="00566BAE">
      <w:pPr>
        <w:jc w:val="both"/>
        <w:rPr>
          <w:rFonts w:ascii="Verdana" w:hAnsi="Verdana"/>
        </w:rPr>
      </w:pPr>
      <w:r w:rsidRPr="6380F21A">
        <w:rPr>
          <w:rFonts w:ascii="Verdana" w:eastAsia="Verdana" w:hAnsi="Verdana" w:cs="Verdana"/>
        </w:rPr>
        <w:t xml:space="preserve">The first step taken was to create an algorithm that could determine </w:t>
      </w:r>
      <w:r w:rsidR="582FE0B7" w:rsidRPr="6380F21A">
        <w:rPr>
          <w:rFonts w:ascii="Verdana" w:eastAsia="Verdana" w:hAnsi="Verdana" w:cs="Verdana"/>
        </w:rPr>
        <w:t>the number of c</w:t>
      </w:r>
      <w:r w:rsidR="745B05AB" w:rsidRPr="6380F21A">
        <w:rPr>
          <w:rFonts w:ascii="Verdana" w:eastAsia="Verdana" w:hAnsi="Verdana" w:cs="Verdana"/>
        </w:rPr>
        <w:t>raters within an image</w:t>
      </w:r>
      <w:r w:rsidR="00566BAE">
        <w:rPr>
          <w:rFonts w:ascii="Verdana" w:eastAsia="Verdana" w:hAnsi="Verdana" w:cs="Verdana"/>
        </w:rPr>
        <w:t>.</w:t>
      </w:r>
      <w:r w:rsidR="745B05AB" w:rsidRPr="6380F21A">
        <w:rPr>
          <w:rFonts w:ascii="Verdana" w:eastAsia="Verdana" w:hAnsi="Verdana" w:cs="Verdana"/>
        </w:rPr>
        <w:t xml:space="preserve"> </w:t>
      </w:r>
      <w:r w:rsidR="00566BAE">
        <w:rPr>
          <w:rFonts w:ascii="Verdana" w:eastAsia="Verdana" w:hAnsi="Verdana" w:cs="Verdana"/>
        </w:rPr>
        <w:t>T</w:t>
      </w:r>
      <w:r w:rsidR="745B05AB" w:rsidRPr="6380F21A">
        <w:rPr>
          <w:rFonts w:ascii="Verdana" w:eastAsia="Verdana" w:hAnsi="Verdana" w:cs="Verdana"/>
        </w:rPr>
        <w:t>o do so a</w:t>
      </w:r>
      <w:r w:rsidR="0EAEF7F5" w:rsidRPr="6380F21A">
        <w:rPr>
          <w:rFonts w:ascii="Verdana" w:eastAsia="Verdana" w:hAnsi="Verdana" w:cs="Verdana"/>
        </w:rPr>
        <w:t xml:space="preserve"> python function known as Hough</w:t>
      </w:r>
      <w:r w:rsidR="000D1325">
        <w:rPr>
          <w:rFonts w:ascii="Verdana" w:eastAsia="Verdana" w:hAnsi="Verdana" w:cs="Verdana"/>
        </w:rPr>
        <w:t>_</w:t>
      </w:r>
      <w:r w:rsidR="0EAEF7F5" w:rsidRPr="6380F21A">
        <w:rPr>
          <w:rFonts w:ascii="Verdana" w:eastAsia="Verdana" w:hAnsi="Verdana" w:cs="Verdana"/>
        </w:rPr>
        <w:t>Circles was implemented. This f</w:t>
      </w:r>
      <w:r w:rsidR="481BF70F" w:rsidRPr="6380F21A">
        <w:rPr>
          <w:rFonts w:ascii="Verdana" w:eastAsia="Verdana" w:hAnsi="Verdana" w:cs="Verdana"/>
        </w:rPr>
        <w:t xml:space="preserve">unction identified circles within an image </w:t>
      </w:r>
      <w:r w:rsidR="001C508D">
        <w:rPr>
          <w:rFonts w:ascii="Verdana" w:eastAsia="Verdana" w:hAnsi="Verdana" w:cs="Verdana"/>
        </w:rPr>
        <w:t>and assigned an accumulator value</w:t>
      </w:r>
      <w:r w:rsidR="00C43829">
        <w:rPr>
          <w:rFonts w:ascii="Verdana" w:eastAsia="Verdana" w:hAnsi="Verdana" w:cs="Verdana"/>
        </w:rPr>
        <w:t xml:space="preserve"> to each potential circle, the higher the value the more likely it deemed it a circle.</w:t>
      </w:r>
      <w:r w:rsidR="00174BA5">
        <w:rPr>
          <w:rFonts w:ascii="Verdana" w:eastAsia="Verdana" w:hAnsi="Verdana" w:cs="Verdana"/>
          <w:color w:val="000000" w:themeColor="text1"/>
        </w:rPr>
        <w:t xml:space="preserve"> </w:t>
      </w:r>
      <w:r w:rsidR="007B3C19">
        <w:rPr>
          <w:rFonts w:ascii="Verdana" w:eastAsia="Verdana" w:hAnsi="Verdana" w:cs="Verdana"/>
          <w:color w:val="000000" w:themeColor="text1"/>
        </w:rPr>
        <w:t xml:space="preserve">This </w:t>
      </w:r>
      <w:r w:rsidR="0080667B">
        <w:rPr>
          <w:rFonts w:ascii="Verdana" w:eastAsia="Verdana" w:hAnsi="Verdana" w:cs="Verdana"/>
          <w:color w:val="000000" w:themeColor="text1"/>
        </w:rPr>
        <w:t xml:space="preserve">function had many parameters that </w:t>
      </w:r>
      <w:r w:rsidR="0025192A">
        <w:rPr>
          <w:rFonts w:ascii="Verdana" w:eastAsia="Verdana" w:hAnsi="Verdana" w:cs="Verdana"/>
          <w:color w:val="000000" w:themeColor="text1"/>
        </w:rPr>
        <w:t>required</w:t>
      </w:r>
      <w:r w:rsidR="0080667B">
        <w:rPr>
          <w:rFonts w:ascii="Verdana" w:eastAsia="Verdana" w:hAnsi="Verdana" w:cs="Verdana"/>
          <w:color w:val="000000" w:themeColor="text1"/>
        </w:rPr>
        <w:t xml:space="preserve"> manually </w:t>
      </w:r>
      <w:r w:rsidR="0025192A">
        <w:rPr>
          <w:rFonts w:ascii="Verdana" w:eastAsia="Verdana" w:hAnsi="Verdana" w:cs="Verdana"/>
          <w:color w:val="000000" w:themeColor="text1"/>
        </w:rPr>
        <w:t xml:space="preserve">refining </w:t>
      </w:r>
      <w:r w:rsidR="0098795B">
        <w:rPr>
          <w:rFonts w:ascii="Verdana" w:eastAsia="Verdana" w:hAnsi="Verdana" w:cs="Verdana"/>
          <w:color w:val="000000" w:themeColor="text1"/>
        </w:rPr>
        <w:t xml:space="preserve">to improve its </w:t>
      </w:r>
      <w:r w:rsidR="003373D2">
        <w:rPr>
          <w:rFonts w:ascii="Verdana" w:eastAsia="Verdana" w:hAnsi="Verdana" w:cs="Verdana"/>
          <w:color w:val="000000" w:themeColor="text1"/>
        </w:rPr>
        <w:t>ability</w:t>
      </w:r>
      <w:r w:rsidR="0098795B">
        <w:rPr>
          <w:rFonts w:ascii="Verdana" w:eastAsia="Verdana" w:hAnsi="Verdana" w:cs="Verdana"/>
          <w:color w:val="000000" w:themeColor="text1"/>
        </w:rPr>
        <w:t xml:space="preserve"> to </w:t>
      </w:r>
      <w:r w:rsidR="0098795B">
        <w:rPr>
          <w:rFonts w:ascii="Verdana" w:eastAsia="Verdana" w:hAnsi="Verdana" w:cs="Verdana"/>
          <w:color w:val="000000" w:themeColor="text1"/>
        </w:rPr>
        <w:lastRenderedPageBreak/>
        <w:t xml:space="preserve">identify craters from the </w:t>
      </w:r>
      <w:r w:rsidR="008A1686">
        <w:rPr>
          <w:rFonts w:ascii="Verdana" w:eastAsia="Verdana" w:hAnsi="Verdana" w:cs="Verdana"/>
          <w:color w:val="000000" w:themeColor="text1"/>
        </w:rPr>
        <w:t xml:space="preserve">specific </w:t>
      </w:r>
      <w:r w:rsidR="0098795B">
        <w:rPr>
          <w:rFonts w:ascii="Verdana" w:eastAsia="Verdana" w:hAnsi="Verdana" w:cs="Verdana"/>
          <w:color w:val="000000" w:themeColor="text1"/>
        </w:rPr>
        <w:t>i</w:t>
      </w:r>
      <w:r w:rsidR="003373D2">
        <w:rPr>
          <w:rFonts w:ascii="Verdana" w:eastAsia="Verdana" w:hAnsi="Verdana" w:cs="Verdana"/>
          <w:color w:val="000000" w:themeColor="text1"/>
        </w:rPr>
        <w:t>mages provided.</w:t>
      </w:r>
      <w:r w:rsidR="00BB7310">
        <w:rPr>
          <w:rFonts w:ascii="Verdana" w:eastAsia="Verdana" w:hAnsi="Verdana" w:cs="Verdana"/>
          <w:color w:val="000000" w:themeColor="text1"/>
        </w:rPr>
        <w:t xml:space="preserve"> </w:t>
      </w:r>
      <w:r w:rsidR="004F5A3A">
        <w:rPr>
          <w:rFonts w:ascii="Verdana" w:eastAsia="Verdana" w:hAnsi="Verdana" w:cs="Verdana"/>
          <w:color w:val="000000" w:themeColor="text1"/>
        </w:rPr>
        <w:t>Different</w:t>
      </w:r>
      <w:r w:rsidR="00ED06EB" w:rsidRPr="00454E15">
        <w:rPr>
          <w:rFonts w:ascii="Verdana" w:hAnsi="Verdana"/>
          <w:color w:val="000000" w:themeColor="text1"/>
        </w:rPr>
        <w:t xml:space="preserve"> images will require different parameter values for optimal detection, this depends on the lighting in the image the size of the circles and how bunched they amongst many other factors.</w:t>
      </w:r>
      <w:r w:rsidR="004F5A3A">
        <w:rPr>
          <w:rFonts w:ascii="Verdana" w:eastAsia="Verdana" w:hAnsi="Verdana" w:cs="Verdana"/>
          <w:color w:val="000000" w:themeColor="text1"/>
        </w:rPr>
        <w:t xml:space="preserve"> </w:t>
      </w:r>
      <w:r w:rsidR="00FE661B">
        <w:rPr>
          <w:rFonts w:ascii="Verdana" w:eastAsia="Verdana" w:hAnsi="Verdana" w:cs="Verdana"/>
          <w:color w:val="000000" w:themeColor="text1"/>
        </w:rPr>
        <w:t>The</w:t>
      </w:r>
      <w:r w:rsidR="00C95121">
        <w:rPr>
          <w:rFonts w:ascii="Verdana" w:eastAsia="Verdana" w:hAnsi="Verdana" w:cs="Verdana"/>
          <w:color w:val="000000" w:themeColor="text1"/>
        </w:rPr>
        <w:t xml:space="preserve"> main five of these parameters were </w:t>
      </w:r>
      <w:r w:rsidR="00483A2D">
        <w:rPr>
          <w:rFonts w:ascii="Verdana" w:eastAsia="Verdana" w:hAnsi="Verdana" w:cs="Verdana"/>
          <w:color w:val="000000" w:themeColor="text1"/>
        </w:rPr>
        <w:t>Min_D</w:t>
      </w:r>
      <w:r w:rsidR="00C95121">
        <w:rPr>
          <w:rFonts w:ascii="Verdana" w:eastAsia="Verdana" w:hAnsi="Verdana" w:cs="Verdana"/>
          <w:color w:val="000000" w:themeColor="text1"/>
        </w:rPr>
        <w:t>ist</w:t>
      </w:r>
      <w:r w:rsidR="000E169E">
        <w:rPr>
          <w:rFonts w:ascii="Verdana" w:eastAsia="Verdana" w:hAnsi="Verdana" w:cs="Verdana"/>
          <w:color w:val="000000" w:themeColor="text1"/>
        </w:rPr>
        <w:t xml:space="preserve">, </w:t>
      </w:r>
      <w:r w:rsidR="00483A2D">
        <w:rPr>
          <w:rFonts w:ascii="Verdana" w:eastAsia="Verdana" w:hAnsi="Verdana" w:cs="Verdana"/>
          <w:color w:val="000000" w:themeColor="text1"/>
        </w:rPr>
        <w:t>P</w:t>
      </w:r>
      <w:r w:rsidR="000E169E">
        <w:rPr>
          <w:rFonts w:ascii="Verdana" w:eastAsia="Verdana" w:hAnsi="Verdana" w:cs="Verdana"/>
          <w:color w:val="000000" w:themeColor="text1"/>
        </w:rPr>
        <w:t xml:space="preserve">aram1, </w:t>
      </w:r>
      <w:r w:rsidR="00483A2D">
        <w:rPr>
          <w:rFonts w:ascii="Verdana" w:eastAsia="Verdana" w:hAnsi="Verdana" w:cs="Verdana"/>
          <w:color w:val="000000" w:themeColor="text1"/>
        </w:rPr>
        <w:t>P</w:t>
      </w:r>
      <w:r w:rsidR="000E169E">
        <w:rPr>
          <w:rFonts w:ascii="Verdana" w:eastAsia="Verdana" w:hAnsi="Verdana" w:cs="Verdana"/>
          <w:color w:val="000000" w:themeColor="text1"/>
        </w:rPr>
        <w:t xml:space="preserve">aram2, </w:t>
      </w:r>
      <w:r w:rsidR="00483A2D">
        <w:rPr>
          <w:rFonts w:ascii="Verdana" w:eastAsia="Verdana" w:hAnsi="Verdana" w:cs="Verdana"/>
          <w:color w:val="000000" w:themeColor="text1"/>
        </w:rPr>
        <w:t>M</w:t>
      </w:r>
      <w:r w:rsidR="000E169E">
        <w:rPr>
          <w:rFonts w:ascii="Verdana" w:eastAsia="Verdana" w:hAnsi="Verdana" w:cs="Verdana"/>
          <w:color w:val="000000" w:themeColor="text1"/>
        </w:rPr>
        <w:t>in</w:t>
      </w:r>
      <w:r w:rsidR="00483A2D">
        <w:rPr>
          <w:rFonts w:ascii="Verdana" w:eastAsia="Verdana" w:hAnsi="Verdana" w:cs="Verdana"/>
          <w:color w:val="000000" w:themeColor="text1"/>
        </w:rPr>
        <w:t>_</w:t>
      </w:r>
      <w:r w:rsidR="00BD3BFE">
        <w:rPr>
          <w:rFonts w:ascii="Verdana" w:eastAsia="Verdana" w:hAnsi="Verdana" w:cs="Verdana"/>
          <w:color w:val="000000" w:themeColor="text1"/>
        </w:rPr>
        <w:t>R</w:t>
      </w:r>
      <w:r w:rsidR="000E169E">
        <w:rPr>
          <w:rFonts w:ascii="Verdana" w:eastAsia="Verdana" w:hAnsi="Verdana" w:cs="Verdana"/>
          <w:color w:val="000000" w:themeColor="text1"/>
        </w:rPr>
        <w:t>ad</w:t>
      </w:r>
      <w:r w:rsidR="00BF2CC2">
        <w:rPr>
          <w:rFonts w:ascii="Verdana" w:eastAsia="Verdana" w:hAnsi="Verdana" w:cs="Verdana"/>
          <w:color w:val="000000" w:themeColor="text1"/>
        </w:rPr>
        <w:t xml:space="preserve">ius and </w:t>
      </w:r>
      <w:r w:rsidR="00483A2D">
        <w:rPr>
          <w:rFonts w:ascii="Verdana" w:eastAsia="Verdana" w:hAnsi="Verdana" w:cs="Verdana"/>
          <w:color w:val="000000" w:themeColor="text1"/>
        </w:rPr>
        <w:t>M</w:t>
      </w:r>
      <w:r w:rsidR="00BF2CC2">
        <w:rPr>
          <w:rFonts w:ascii="Verdana" w:eastAsia="Verdana" w:hAnsi="Verdana" w:cs="Verdana"/>
          <w:color w:val="000000" w:themeColor="text1"/>
        </w:rPr>
        <w:t>ax</w:t>
      </w:r>
      <w:r w:rsidR="00483A2D">
        <w:rPr>
          <w:rFonts w:ascii="Verdana" w:eastAsia="Verdana" w:hAnsi="Verdana" w:cs="Verdana"/>
          <w:color w:val="000000" w:themeColor="text1"/>
        </w:rPr>
        <w:t>_</w:t>
      </w:r>
      <w:r w:rsidR="00BD3BFE">
        <w:rPr>
          <w:rFonts w:ascii="Verdana" w:eastAsia="Verdana" w:hAnsi="Verdana" w:cs="Verdana"/>
          <w:color w:val="000000" w:themeColor="text1"/>
        </w:rPr>
        <w:t>R</w:t>
      </w:r>
      <w:r w:rsidR="00BF2CC2">
        <w:rPr>
          <w:rFonts w:ascii="Verdana" w:eastAsia="Verdana" w:hAnsi="Verdana" w:cs="Verdana"/>
          <w:color w:val="000000" w:themeColor="text1"/>
        </w:rPr>
        <w:t>adius</w:t>
      </w:r>
      <w:r w:rsidR="0012499B">
        <w:rPr>
          <w:rFonts w:ascii="Verdana" w:eastAsia="Verdana" w:hAnsi="Verdana" w:cs="Verdana"/>
          <w:color w:val="000000" w:themeColor="text1"/>
        </w:rPr>
        <w:t>, a</w:t>
      </w:r>
      <w:r w:rsidR="006367BA">
        <w:rPr>
          <w:rFonts w:ascii="Verdana" w:eastAsia="Verdana" w:hAnsi="Verdana" w:cs="Verdana"/>
          <w:color w:val="000000" w:themeColor="text1"/>
        </w:rPr>
        <w:t xml:space="preserve"> table </w:t>
      </w:r>
      <w:r w:rsidR="003A0E6C">
        <w:rPr>
          <w:rFonts w:ascii="Verdana" w:eastAsia="Verdana" w:hAnsi="Verdana" w:cs="Verdana"/>
          <w:color w:val="000000" w:themeColor="text1"/>
        </w:rPr>
        <w:t xml:space="preserve">explaining each of these parameters can be seen in </w:t>
      </w:r>
      <w:r w:rsidR="00CC29BF">
        <w:rPr>
          <w:rFonts w:ascii="Verdana" w:eastAsia="Verdana" w:hAnsi="Verdana" w:cs="Verdana"/>
          <w:color w:val="000000" w:themeColor="text1"/>
        </w:rPr>
        <w:t>figure 3</w:t>
      </w:r>
      <w:r w:rsidR="003A0E6C">
        <w:rPr>
          <w:rFonts w:ascii="Verdana" w:eastAsia="Verdana" w:hAnsi="Verdana" w:cs="Verdana"/>
          <w:color w:val="000000" w:themeColor="text1"/>
        </w:rPr>
        <w:t>.</w:t>
      </w:r>
    </w:p>
    <w:p w14:paraId="09561081" w14:textId="77777777" w:rsidR="005A055B" w:rsidRDefault="005A055B" w:rsidP="6380F21A">
      <w:pPr>
        <w:rPr>
          <w:rFonts w:ascii="Verdana" w:eastAsia="Verdana" w:hAnsi="Verdana" w:cs="Verdana"/>
          <w:color w:val="000000" w:themeColor="text1"/>
        </w:rPr>
      </w:pPr>
    </w:p>
    <w:p w14:paraId="017894F0" w14:textId="77777777" w:rsidR="005A055B" w:rsidRDefault="005A055B" w:rsidP="6380F21A">
      <w:pPr>
        <w:rPr>
          <w:rFonts w:ascii="Verdana" w:eastAsia="Verdana" w:hAnsi="Verdana" w:cs="Verdana"/>
          <w:color w:val="000000" w:themeColor="text1"/>
        </w:rPr>
      </w:pPr>
    </w:p>
    <w:p w14:paraId="4F75F09E" w14:textId="77777777" w:rsidR="005A055B" w:rsidRDefault="005A055B" w:rsidP="6380F21A">
      <w:pPr>
        <w:rPr>
          <w:rFonts w:ascii="Verdana" w:eastAsia="Verdana" w:hAnsi="Verdana" w:cs="Verdana"/>
          <w:color w:val="000000" w:themeColor="text1"/>
        </w:rPr>
      </w:pPr>
    </w:p>
    <w:tbl>
      <w:tblPr>
        <w:tblStyle w:val="TableGrid"/>
        <w:tblW w:w="10201" w:type="dxa"/>
        <w:tblLook w:val="04A0" w:firstRow="1" w:lastRow="0" w:firstColumn="1" w:lastColumn="0" w:noHBand="0" w:noVBand="1"/>
      </w:tblPr>
      <w:tblGrid>
        <w:gridCol w:w="1847"/>
        <w:gridCol w:w="8354"/>
      </w:tblGrid>
      <w:tr w:rsidR="005A055B" w14:paraId="20284714" w14:textId="77777777" w:rsidTr="00DC3CB0">
        <w:tc>
          <w:tcPr>
            <w:tcW w:w="1703" w:type="dxa"/>
          </w:tcPr>
          <w:p w14:paraId="694A28DF" w14:textId="265BE342" w:rsidR="005A055B" w:rsidRPr="00FE2903" w:rsidRDefault="00483A2D" w:rsidP="6380F21A">
            <w:pPr>
              <w:rPr>
                <w:rFonts w:ascii="Verdana" w:eastAsia="Verdana" w:hAnsi="Verdana" w:cs="Verdana"/>
                <w:b/>
                <w:bCs/>
                <w:color w:val="7A3C1C"/>
              </w:rPr>
            </w:pPr>
            <w:r>
              <w:rPr>
                <w:rFonts w:ascii="Verdana" w:eastAsia="Verdana" w:hAnsi="Verdana" w:cs="Verdana"/>
                <w:b/>
                <w:bCs/>
                <w:color w:val="7A3C1C"/>
              </w:rPr>
              <w:t>Min_</w:t>
            </w:r>
            <w:r w:rsidR="005A055B" w:rsidRPr="00FE2903">
              <w:rPr>
                <w:rFonts w:ascii="Verdana" w:eastAsia="Verdana" w:hAnsi="Verdana" w:cs="Verdana"/>
                <w:b/>
                <w:bCs/>
                <w:color w:val="7A3C1C"/>
              </w:rPr>
              <w:t>Dist</w:t>
            </w:r>
          </w:p>
        </w:tc>
        <w:tc>
          <w:tcPr>
            <w:tcW w:w="8498" w:type="dxa"/>
          </w:tcPr>
          <w:p w14:paraId="5D0EE9B2" w14:textId="1731E2EE" w:rsidR="005A055B" w:rsidRPr="004923EC" w:rsidRDefault="004923EC" w:rsidP="6380F21A">
            <w:pPr>
              <w:rPr>
                <w:rFonts w:ascii="Verdana" w:eastAsia="Verdana" w:hAnsi="Verdana" w:cs="Verdana"/>
                <w:color w:val="000000" w:themeColor="text1"/>
                <w:sz w:val="22"/>
                <w:szCs w:val="22"/>
              </w:rPr>
            </w:pPr>
            <w:r w:rsidRPr="00DC3CB0">
              <w:rPr>
                <w:rFonts w:ascii="Verdana" w:eastAsia="Verdana" w:hAnsi="Verdana" w:cs="Verdana"/>
                <w:color w:val="000000" w:themeColor="text1"/>
                <w:sz w:val="20"/>
                <w:szCs w:val="20"/>
              </w:rPr>
              <w:t>The minimum distance between the centres of detected circles.</w:t>
            </w:r>
            <w:r w:rsidR="00C44A80" w:rsidRPr="00DC3CB0">
              <w:rPr>
                <w:rFonts w:ascii="Verdana" w:eastAsia="Verdana" w:hAnsi="Verdana" w:cs="Verdana"/>
                <w:color w:val="000000" w:themeColor="text1"/>
                <w:sz w:val="20"/>
                <w:szCs w:val="20"/>
              </w:rPr>
              <w:t xml:space="preserve"> If the parameter was too small, multiple neighbour circles may be falsely identified </w:t>
            </w:r>
            <w:r w:rsidR="00DC3CB0" w:rsidRPr="00DC3CB0">
              <w:rPr>
                <w:rFonts w:ascii="Verdana" w:eastAsia="Verdana" w:hAnsi="Verdana" w:cs="Verdana"/>
                <w:color w:val="000000" w:themeColor="text1"/>
                <w:sz w:val="20"/>
                <w:szCs w:val="20"/>
              </w:rPr>
              <w:t>in addition to a true one</w:t>
            </w:r>
            <w:r w:rsidR="00DC3CB0">
              <w:rPr>
                <w:rFonts w:ascii="Verdana" w:eastAsia="Verdana" w:hAnsi="Verdana" w:cs="Verdana"/>
                <w:color w:val="000000" w:themeColor="text1"/>
                <w:sz w:val="20"/>
                <w:szCs w:val="20"/>
              </w:rPr>
              <w:t>. If it is too large, some circles may be missed</w:t>
            </w:r>
            <w:r w:rsidR="00C16BDC">
              <w:rPr>
                <w:rFonts w:ascii="Verdana" w:eastAsia="Verdana" w:hAnsi="Verdana" w:cs="Verdana"/>
                <w:color w:val="000000" w:themeColor="text1"/>
                <w:sz w:val="20"/>
                <w:szCs w:val="20"/>
              </w:rPr>
              <w:t>.</w:t>
            </w:r>
          </w:p>
        </w:tc>
      </w:tr>
      <w:tr w:rsidR="005A055B" w14:paraId="7DF927BC" w14:textId="77777777" w:rsidTr="00DC3CB0">
        <w:tc>
          <w:tcPr>
            <w:tcW w:w="1703" w:type="dxa"/>
          </w:tcPr>
          <w:p w14:paraId="443B95F1" w14:textId="5C7BC3D6" w:rsidR="005A055B" w:rsidRPr="00FE2903" w:rsidRDefault="00483A2D" w:rsidP="6380F21A">
            <w:pPr>
              <w:rPr>
                <w:rFonts w:ascii="Verdana" w:eastAsia="Verdana" w:hAnsi="Verdana" w:cs="Verdana"/>
                <w:b/>
                <w:bCs/>
                <w:color w:val="7A3C1C"/>
              </w:rPr>
            </w:pPr>
            <w:r>
              <w:rPr>
                <w:rFonts w:ascii="Verdana" w:eastAsia="Verdana" w:hAnsi="Verdana" w:cs="Verdana"/>
                <w:b/>
                <w:bCs/>
                <w:color w:val="7A3C1C"/>
              </w:rPr>
              <w:t>P</w:t>
            </w:r>
            <w:r w:rsidR="00FE2903" w:rsidRPr="00FE2903">
              <w:rPr>
                <w:rFonts w:ascii="Verdana" w:eastAsia="Verdana" w:hAnsi="Verdana" w:cs="Verdana"/>
                <w:b/>
                <w:bCs/>
                <w:color w:val="7A3C1C"/>
              </w:rPr>
              <w:t>aram1</w:t>
            </w:r>
          </w:p>
        </w:tc>
        <w:tc>
          <w:tcPr>
            <w:tcW w:w="8498" w:type="dxa"/>
          </w:tcPr>
          <w:p w14:paraId="3CF429EC" w14:textId="3441703F" w:rsidR="005A055B" w:rsidRDefault="004A24F5" w:rsidP="6380F21A">
            <w:pPr>
              <w:rPr>
                <w:rFonts w:ascii="Verdana" w:eastAsia="Verdana" w:hAnsi="Verdana" w:cs="Verdana"/>
                <w:color w:val="000000" w:themeColor="text1"/>
              </w:rPr>
            </w:pPr>
            <w:r w:rsidRPr="004A24F5">
              <w:rPr>
                <w:rFonts w:ascii="Verdana" w:eastAsia="Verdana" w:hAnsi="Verdana" w:cs="Verdana"/>
                <w:color w:val="000000" w:themeColor="text1"/>
                <w:sz w:val="20"/>
                <w:szCs w:val="20"/>
              </w:rPr>
              <w:t xml:space="preserve">Defines the </w:t>
            </w:r>
            <w:r>
              <w:rPr>
                <w:rFonts w:ascii="Verdana" w:eastAsia="Verdana" w:hAnsi="Verdana" w:cs="Verdana"/>
                <w:color w:val="000000" w:themeColor="text1"/>
                <w:sz w:val="20"/>
                <w:szCs w:val="20"/>
              </w:rPr>
              <w:t xml:space="preserve">threshold for the canny edge detector </w:t>
            </w:r>
            <w:r w:rsidR="008749FE">
              <w:rPr>
                <w:rFonts w:ascii="Verdana" w:eastAsia="Verdana" w:hAnsi="Verdana" w:cs="Verdana"/>
                <w:color w:val="000000" w:themeColor="text1"/>
                <w:sz w:val="20"/>
                <w:szCs w:val="20"/>
              </w:rPr>
              <w:t xml:space="preserve">to determine an edge, value </w:t>
            </w:r>
            <w:r w:rsidR="008E0ED5">
              <w:rPr>
                <w:rFonts w:ascii="Verdana" w:eastAsia="Verdana" w:hAnsi="Verdana" w:cs="Verdana"/>
                <w:color w:val="000000" w:themeColor="text1"/>
                <w:sz w:val="20"/>
                <w:szCs w:val="20"/>
              </w:rPr>
              <w:t>given is the upper threshold of pixel gradient canny uses to determine an edge</w:t>
            </w:r>
            <w:r w:rsidR="00115D43">
              <w:rPr>
                <w:rFonts w:ascii="Verdana" w:eastAsia="Verdana" w:hAnsi="Verdana" w:cs="Verdana"/>
                <w:color w:val="000000" w:themeColor="text1"/>
                <w:sz w:val="20"/>
                <w:szCs w:val="20"/>
              </w:rPr>
              <w:t>. The lower threshold is taken as half the upper threshold value supplied.</w:t>
            </w:r>
          </w:p>
        </w:tc>
      </w:tr>
      <w:tr w:rsidR="005A055B" w14:paraId="46F4308E" w14:textId="77777777" w:rsidTr="00DC3CB0">
        <w:tc>
          <w:tcPr>
            <w:tcW w:w="1703" w:type="dxa"/>
          </w:tcPr>
          <w:p w14:paraId="5A7651CE" w14:textId="1E0984D9" w:rsidR="005A055B" w:rsidRPr="00FE2903" w:rsidRDefault="00483A2D" w:rsidP="6380F21A">
            <w:pPr>
              <w:rPr>
                <w:rFonts w:ascii="Verdana" w:eastAsia="Verdana" w:hAnsi="Verdana" w:cs="Verdana"/>
                <w:b/>
                <w:bCs/>
                <w:color w:val="7A3C1C"/>
              </w:rPr>
            </w:pPr>
            <w:r>
              <w:rPr>
                <w:rFonts w:ascii="Verdana" w:eastAsia="Verdana" w:hAnsi="Verdana" w:cs="Verdana"/>
                <w:b/>
                <w:bCs/>
                <w:color w:val="7A3C1C"/>
              </w:rPr>
              <w:t>P</w:t>
            </w:r>
            <w:r w:rsidR="00FE2903" w:rsidRPr="00FE2903">
              <w:rPr>
                <w:rFonts w:ascii="Verdana" w:eastAsia="Verdana" w:hAnsi="Verdana" w:cs="Verdana"/>
                <w:b/>
                <w:bCs/>
                <w:color w:val="7A3C1C"/>
              </w:rPr>
              <w:t>aram2</w:t>
            </w:r>
          </w:p>
        </w:tc>
        <w:tc>
          <w:tcPr>
            <w:tcW w:w="8498" w:type="dxa"/>
          </w:tcPr>
          <w:p w14:paraId="082D2514" w14:textId="365E840F" w:rsidR="005A055B" w:rsidRDefault="003463DB" w:rsidP="6380F21A">
            <w:pPr>
              <w:rPr>
                <w:rFonts w:ascii="Verdana" w:eastAsia="Verdana" w:hAnsi="Verdana" w:cs="Verdana"/>
                <w:color w:val="000000" w:themeColor="text1"/>
              </w:rPr>
            </w:pPr>
            <w:r w:rsidRPr="003463DB">
              <w:rPr>
                <w:rFonts w:ascii="Verdana" w:eastAsia="Verdana" w:hAnsi="Verdana" w:cs="Verdana"/>
                <w:color w:val="000000" w:themeColor="text1"/>
                <w:sz w:val="20"/>
                <w:szCs w:val="20"/>
              </w:rPr>
              <w:t>The a</w:t>
            </w:r>
            <w:r>
              <w:rPr>
                <w:rFonts w:ascii="Verdana" w:eastAsia="Verdana" w:hAnsi="Verdana" w:cs="Verdana"/>
                <w:color w:val="000000" w:themeColor="text1"/>
                <w:sz w:val="20"/>
                <w:szCs w:val="20"/>
              </w:rPr>
              <w:t xml:space="preserve">ccumulator threshold </w:t>
            </w:r>
            <w:r w:rsidR="00E93D8C">
              <w:rPr>
                <w:rFonts w:ascii="Verdana" w:eastAsia="Verdana" w:hAnsi="Verdana" w:cs="Verdana"/>
                <w:color w:val="000000" w:themeColor="text1"/>
                <w:sz w:val="20"/>
                <w:szCs w:val="20"/>
              </w:rPr>
              <w:t>the function us</w:t>
            </w:r>
            <w:r w:rsidR="00AD3630">
              <w:rPr>
                <w:rFonts w:ascii="Verdana" w:eastAsia="Verdana" w:hAnsi="Verdana" w:cs="Verdana"/>
                <w:color w:val="000000" w:themeColor="text1"/>
                <w:sz w:val="20"/>
                <w:szCs w:val="20"/>
              </w:rPr>
              <w:t>ed to determine whether something classifies as a circle.</w:t>
            </w:r>
            <w:r w:rsidR="00D0557F">
              <w:rPr>
                <w:rFonts w:ascii="Verdana" w:eastAsia="Verdana" w:hAnsi="Verdana" w:cs="Verdana"/>
                <w:color w:val="000000" w:themeColor="text1"/>
                <w:sz w:val="20"/>
                <w:szCs w:val="20"/>
              </w:rPr>
              <w:t xml:space="preserve"> The smaller it is the more false circles will be </w:t>
            </w:r>
            <w:r w:rsidR="00DD34BE">
              <w:rPr>
                <w:rFonts w:ascii="Verdana" w:eastAsia="Verdana" w:hAnsi="Verdana" w:cs="Verdana"/>
                <w:color w:val="000000" w:themeColor="text1"/>
                <w:sz w:val="20"/>
                <w:szCs w:val="20"/>
              </w:rPr>
              <w:t>detected</w:t>
            </w:r>
            <w:r w:rsidR="00D0557F">
              <w:rPr>
                <w:rFonts w:ascii="Verdana" w:eastAsia="Verdana" w:hAnsi="Verdana" w:cs="Verdana"/>
                <w:color w:val="000000" w:themeColor="text1"/>
                <w:sz w:val="20"/>
                <w:szCs w:val="20"/>
              </w:rPr>
              <w:t xml:space="preserve"> </w:t>
            </w:r>
            <w:r w:rsidR="00DD34BE">
              <w:rPr>
                <w:rFonts w:ascii="Verdana" w:eastAsia="Verdana" w:hAnsi="Verdana" w:cs="Verdana"/>
                <w:color w:val="000000" w:themeColor="text1"/>
                <w:sz w:val="20"/>
                <w:szCs w:val="20"/>
              </w:rPr>
              <w:t xml:space="preserve">due to noise. Circles </w:t>
            </w:r>
            <w:r w:rsidR="00826141">
              <w:rPr>
                <w:rFonts w:ascii="Verdana" w:eastAsia="Verdana" w:hAnsi="Verdana" w:cs="Verdana"/>
                <w:color w:val="000000" w:themeColor="text1"/>
                <w:sz w:val="20"/>
                <w:szCs w:val="20"/>
              </w:rPr>
              <w:t xml:space="preserve">corresponding to a larger accumulator value will be returned first as they are deemed </w:t>
            </w:r>
            <w:r w:rsidR="00E05DF3">
              <w:rPr>
                <w:rFonts w:ascii="Verdana" w:eastAsia="Verdana" w:hAnsi="Verdana" w:cs="Verdana"/>
                <w:color w:val="000000" w:themeColor="text1"/>
                <w:sz w:val="20"/>
                <w:szCs w:val="20"/>
              </w:rPr>
              <w:t>m</w:t>
            </w:r>
            <w:r w:rsidR="00540FE5">
              <w:rPr>
                <w:rFonts w:ascii="Verdana" w:eastAsia="Verdana" w:hAnsi="Verdana" w:cs="Verdana"/>
                <w:color w:val="000000" w:themeColor="text1"/>
                <w:sz w:val="20"/>
                <w:szCs w:val="20"/>
              </w:rPr>
              <w:t>ore</w:t>
            </w:r>
            <w:r w:rsidR="00E05DF3">
              <w:rPr>
                <w:rFonts w:ascii="Verdana" w:eastAsia="Verdana" w:hAnsi="Verdana" w:cs="Verdana"/>
                <w:color w:val="000000" w:themeColor="text1"/>
                <w:sz w:val="20"/>
                <w:szCs w:val="20"/>
              </w:rPr>
              <w:t xml:space="preserve"> likely to be a circle.</w:t>
            </w:r>
          </w:p>
        </w:tc>
      </w:tr>
      <w:tr w:rsidR="005A055B" w14:paraId="0671F0FD" w14:textId="77777777" w:rsidTr="00DC3CB0">
        <w:tc>
          <w:tcPr>
            <w:tcW w:w="1703" w:type="dxa"/>
          </w:tcPr>
          <w:p w14:paraId="20F78B95" w14:textId="27CBDBDA" w:rsidR="005A055B" w:rsidRPr="00FE2903" w:rsidRDefault="00483A2D" w:rsidP="6380F21A">
            <w:pPr>
              <w:rPr>
                <w:rFonts w:ascii="Verdana" w:eastAsia="Verdana" w:hAnsi="Verdana" w:cs="Verdana"/>
                <w:b/>
                <w:bCs/>
                <w:color w:val="7A3C1C"/>
              </w:rPr>
            </w:pPr>
            <w:r>
              <w:rPr>
                <w:rFonts w:ascii="Verdana" w:eastAsia="Verdana" w:hAnsi="Verdana" w:cs="Verdana"/>
                <w:b/>
                <w:bCs/>
                <w:color w:val="7A3C1C"/>
              </w:rPr>
              <w:t>M</w:t>
            </w:r>
            <w:r w:rsidR="00FE2903" w:rsidRPr="00FE2903">
              <w:rPr>
                <w:rFonts w:ascii="Verdana" w:eastAsia="Verdana" w:hAnsi="Verdana" w:cs="Verdana"/>
                <w:b/>
                <w:bCs/>
                <w:color w:val="7A3C1C"/>
              </w:rPr>
              <w:t>in</w:t>
            </w:r>
            <w:r>
              <w:rPr>
                <w:rFonts w:ascii="Verdana" w:eastAsia="Verdana" w:hAnsi="Verdana" w:cs="Verdana"/>
                <w:b/>
                <w:bCs/>
                <w:color w:val="7A3C1C"/>
              </w:rPr>
              <w:t>_</w:t>
            </w:r>
            <w:r w:rsidR="00FE2903" w:rsidRPr="00FE2903">
              <w:rPr>
                <w:rFonts w:ascii="Verdana" w:eastAsia="Verdana" w:hAnsi="Verdana" w:cs="Verdana"/>
                <w:b/>
                <w:bCs/>
                <w:color w:val="7A3C1C"/>
              </w:rPr>
              <w:t xml:space="preserve">Radius </w:t>
            </w:r>
          </w:p>
        </w:tc>
        <w:tc>
          <w:tcPr>
            <w:tcW w:w="8498" w:type="dxa"/>
          </w:tcPr>
          <w:p w14:paraId="53B29E5B" w14:textId="0BECE558" w:rsidR="005A055B" w:rsidRDefault="00B74367" w:rsidP="6380F21A">
            <w:pPr>
              <w:rPr>
                <w:rFonts w:ascii="Verdana" w:eastAsia="Verdana" w:hAnsi="Verdana" w:cs="Verdana"/>
                <w:color w:val="000000" w:themeColor="text1"/>
              </w:rPr>
            </w:pPr>
            <w:r w:rsidRPr="00B74367">
              <w:rPr>
                <w:rFonts w:ascii="Verdana" w:eastAsia="Verdana" w:hAnsi="Verdana" w:cs="Verdana"/>
                <w:color w:val="000000" w:themeColor="text1"/>
                <w:sz w:val="20"/>
                <w:szCs w:val="20"/>
              </w:rPr>
              <w:t xml:space="preserve">Minimum </w:t>
            </w:r>
            <w:r>
              <w:rPr>
                <w:rFonts w:ascii="Verdana" w:eastAsia="Verdana" w:hAnsi="Verdana" w:cs="Verdana"/>
                <w:color w:val="000000" w:themeColor="text1"/>
                <w:sz w:val="20"/>
                <w:szCs w:val="20"/>
              </w:rPr>
              <w:t>circle radius</w:t>
            </w:r>
          </w:p>
        </w:tc>
      </w:tr>
      <w:tr w:rsidR="005A055B" w14:paraId="27474037" w14:textId="77777777" w:rsidTr="00DC3CB0">
        <w:trPr>
          <w:trHeight w:val="160"/>
        </w:trPr>
        <w:tc>
          <w:tcPr>
            <w:tcW w:w="1703" w:type="dxa"/>
          </w:tcPr>
          <w:p w14:paraId="5C36CAE9" w14:textId="4864EFCD" w:rsidR="005A055B" w:rsidRPr="00FE2903" w:rsidRDefault="00483A2D" w:rsidP="6380F21A">
            <w:pPr>
              <w:rPr>
                <w:rFonts w:ascii="Verdana" w:eastAsia="Verdana" w:hAnsi="Verdana" w:cs="Verdana"/>
                <w:b/>
                <w:bCs/>
                <w:color w:val="7A3C1C"/>
              </w:rPr>
            </w:pPr>
            <w:r>
              <w:rPr>
                <w:rFonts w:ascii="Verdana" w:eastAsia="Verdana" w:hAnsi="Verdana" w:cs="Verdana"/>
                <w:b/>
                <w:bCs/>
                <w:color w:val="7A3C1C"/>
              </w:rPr>
              <w:t>M</w:t>
            </w:r>
            <w:r w:rsidR="00FE2903" w:rsidRPr="00FE2903">
              <w:rPr>
                <w:rFonts w:ascii="Verdana" w:eastAsia="Verdana" w:hAnsi="Verdana" w:cs="Verdana"/>
                <w:b/>
                <w:bCs/>
                <w:color w:val="7A3C1C"/>
              </w:rPr>
              <w:t>ax</w:t>
            </w:r>
            <w:r>
              <w:rPr>
                <w:rFonts w:ascii="Verdana" w:eastAsia="Verdana" w:hAnsi="Verdana" w:cs="Verdana"/>
                <w:b/>
                <w:bCs/>
                <w:color w:val="7A3C1C"/>
              </w:rPr>
              <w:t>_</w:t>
            </w:r>
            <w:r w:rsidR="00FE2903" w:rsidRPr="00FE2903">
              <w:rPr>
                <w:rFonts w:ascii="Verdana" w:eastAsia="Verdana" w:hAnsi="Verdana" w:cs="Verdana"/>
                <w:b/>
                <w:bCs/>
                <w:color w:val="7A3C1C"/>
              </w:rPr>
              <w:t>Radius</w:t>
            </w:r>
          </w:p>
        </w:tc>
        <w:tc>
          <w:tcPr>
            <w:tcW w:w="8498" w:type="dxa"/>
          </w:tcPr>
          <w:p w14:paraId="3D1344E8" w14:textId="3CE4424A" w:rsidR="005A055B" w:rsidRDefault="00B74367" w:rsidP="6380F21A">
            <w:pPr>
              <w:rPr>
                <w:rFonts w:ascii="Verdana" w:eastAsia="Verdana" w:hAnsi="Verdana" w:cs="Verdana"/>
                <w:color w:val="000000" w:themeColor="text1"/>
              </w:rPr>
            </w:pPr>
            <w:r w:rsidRPr="00B74367">
              <w:rPr>
                <w:rFonts w:ascii="Verdana" w:eastAsia="Verdana" w:hAnsi="Verdana" w:cs="Verdana"/>
                <w:color w:val="000000" w:themeColor="text1"/>
                <w:sz w:val="20"/>
                <w:szCs w:val="20"/>
              </w:rPr>
              <w:t>M</w:t>
            </w:r>
            <w:r>
              <w:rPr>
                <w:rFonts w:ascii="Verdana" w:eastAsia="Verdana" w:hAnsi="Verdana" w:cs="Verdana"/>
                <w:color w:val="000000" w:themeColor="text1"/>
                <w:sz w:val="20"/>
                <w:szCs w:val="20"/>
              </w:rPr>
              <w:t>ax</w:t>
            </w:r>
            <w:r w:rsidRPr="00B74367">
              <w:rPr>
                <w:rFonts w:ascii="Verdana" w:eastAsia="Verdana" w:hAnsi="Verdana" w:cs="Verdana"/>
                <w:color w:val="000000" w:themeColor="text1"/>
                <w:sz w:val="20"/>
                <w:szCs w:val="20"/>
              </w:rPr>
              <w:t xml:space="preserve">imum </w:t>
            </w:r>
            <w:r>
              <w:rPr>
                <w:rFonts w:ascii="Verdana" w:eastAsia="Verdana" w:hAnsi="Verdana" w:cs="Verdana"/>
                <w:color w:val="000000" w:themeColor="text1"/>
                <w:sz w:val="20"/>
                <w:szCs w:val="20"/>
              </w:rPr>
              <w:t>circle radius</w:t>
            </w:r>
          </w:p>
        </w:tc>
      </w:tr>
    </w:tbl>
    <w:p w14:paraId="6B0A2B77" w14:textId="77777777" w:rsidR="005A055B" w:rsidRDefault="005A055B" w:rsidP="6380F21A">
      <w:pPr>
        <w:rPr>
          <w:rFonts w:ascii="Verdana" w:eastAsia="Verdana" w:hAnsi="Verdana" w:cs="Verdana"/>
          <w:color w:val="000000" w:themeColor="text1"/>
        </w:rPr>
      </w:pPr>
    </w:p>
    <w:p w14:paraId="26A4865F" w14:textId="67D699FA" w:rsidR="005A055B" w:rsidRDefault="002A4FD1" w:rsidP="6380F21A">
      <w:pPr>
        <w:rPr>
          <w:rFonts w:ascii="Verdana" w:eastAsia="Verdana" w:hAnsi="Verdana" w:cs="Verdana"/>
          <w:color w:val="000000" w:themeColor="text1"/>
        </w:rPr>
      </w:pPr>
      <w:r>
        <w:rPr>
          <w:noProof/>
        </w:rPr>
        <mc:AlternateContent>
          <mc:Choice Requires="wps">
            <w:drawing>
              <wp:anchor distT="0" distB="0" distL="114300" distR="114300" simplePos="0" relativeHeight="251658240" behindDoc="0" locked="0" layoutInCell="1" allowOverlap="1" wp14:anchorId="10210AA5" wp14:editId="026C9EA2">
                <wp:simplePos x="0" y="0"/>
                <wp:positionH relativeFrom="column">
                  <wp:posOffset>97155</wp:posOffset>
                </wp:positionH>
                <wp:positionV relativeFrom="paragraph">
                  <wp:posOffset>6477</wp:posOffset>
                </wp:positionV>
                <wp:extent cx="6311153" cy="609600"/>
                <wp:effectExtent l="0" t="0" r="0" b="0"/>
                <wp:wrapNone/>
                <wp:docPr id="91454278" name="Text Box 2"/>
                <wp:cNvGraphicFramePr/>
                <a:graphic xmlns:a="http://schemas.openxmlformats.org/drawingml/2006/main">
                  <a:graphicData uri="http://schemas.microsoft.com/office/word/2010/wordprocessingShape">
                    <wps:wsp>
                      <wps:cNvSpPr txBox="1"/>
                      <wps:spPr>
                        <a:xfrm>
                          <a:off x="0" y="0"/>
                          <a:ext cx="6311153" cy="609600"/>
                        </a:xfrm>
                        <a:prstGeom prst="rect">
                          <a:avLst/>
                        </a:prstGeom>
                        <a:noFill/>
                        <a:ln w="6350">
                          <a:noFill/>
                        </a:ln>
                      </wps:spPr>
                      <wps:txbx>
                        <w:txbxContent>
                          <w:p w14:paraId="472A9CA7" w14:textId="6893637B" w:rsidR="00A8740D" w:rsidRPr="00454E15" w:rsidRDefault="00CC29BF">
                            <w:pPr>
                              <w:rPr>
                                <w:rFonts w:ascii="Verdana" w:hAnsi="Verdana"/>
                                <w:b/>
                                <w:bCs/>
                                <w:color w:val="00B050"/>
                              </w:rPr>
                            </w:pPr>
                            <w:r w:rsidRPr="00CC29BF">
                              <w:rPr>
                                <w:rFonts w:ascii="Verdana" w:hAnsi="Verdana"/>
                                <w:b/>
                                <w:bCs/>
                                <w:color w:val="000000" w:themeColor="text1"/>
                              </w:rPr>
                              <w:t>Figure</w:t>
                            </w:r>
                            <w:r w:rsidR="00A8740D" w:rsidRPr="00CC29BF">
                              <w:rPr>
                                <w:rFonts w:ascii="Verdana" w:hAnsi="Verdana"/>
                                <w:b/>
                                <w:bCs/>
                                <w:color w:val="000000" w:themeColor="text1"/>
                              </w:rPr>
                              <w:t xml:space="preserve"> </w:t>
                            </w:r>
                            <w:r w:rsidRPr="00CC29BF">
                              <w:rPr>
                                <w:rFonts w:ascii="Verdana" w:hAnsi="Verdana"/>
                                <w:b/>
                                <w:bCs/>
                                <w:color w:val="000000" w:themeColor="text1"/>
                              </w:rPr>
                              <w:t>3</w:t>
                            </w:r>
                            <w:r w:rsidR="00A8740D" w:rsidRPr="00CC29BF">
                              <w:rPr>
                                <w:rFonts w:ascii="Verdana" w:hAnsi="Verdana"/>
                                <w:b/>
                                <w:bCs/>
                                <w:color w:val="000000" w:themeColor="text1"/>
                              </w:rPr>
                              <w:t xml:space="preserve">: </w:t>
                            </w:r>
                            <w:r w:rsidR="00CF3851" w:rsidRPr="00454E15">
                              <w:rPr>
                                <w:rFonts w:ascii="Verdana" w:hAnsi="Verdana"/>
                                <w:color w:val="000000" w:themeColor="text1"/>
                              </w:rPr>
                              <w:t xml:space="preserve">Documentation for the different parameters </w:t>
                            </w:r>
                            <w:r w:rsidR="002B7DE4" w:rsidRPr="00454E15">
                              <w:rPr>
                                <w:rFonts w:ascii="Verdana" w:hAnsi="Verdana"/>
                                <w:color w:val="000000" w:themeColor="text1"/>
                              </w:rPr>
                              <w:t>that the Hough Circles function used to identify</w:t>
                            </w:r>
                            <w:r w:rsidR="00A8740D" w:rsidRPr="00454E15">
                              <w:rPr>
                                <w:rFonts w:ascii="Verdana" w:hAnsi="Verdana"/>
                                <w:color w:val="00B050"/>
                              </w:rPr>
                              <w:t xml:space="preserve"> </w:t>
                            </w:r>
                            <w:r w:rsidR="003A7D41" w:rsidRPr="00454E15">
                              <w:rPr>
                                <w:rFonts w:ascii="Verdana" w:hAnsi="Verdana"/>
                                <w:color w:val="000000" w:themeColor="text1"/>
                              </w:rPr>
                              <w:t>circles.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0AA5" id="Text Box 2" o:spid="_x0000_s1043" type="#_x0000_t202" style="position:absolute;margin-left:7.65pt;margin-top:.5pt;width:496.95pt;height: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" filled="f" stroked="f" strokeweight=".5pt">
                <v:textbox>
                  <w:txbxContent>
                    <w:p w14:paraId="472A9CA7" w14:textId="6893637B" w:rsidR="00A8740D" w:rsidRPr="00454E15" w:rsidRDefault="00CC29BF">
                      <w:pPr>
                        <w:rPr>
                          <w:rFonts w:ascii="Verdana" w:hAnsi="Verdana"/>
                          <w:b/>
                          <w:bCs/>
                          <w:color w:val="00B050"/>
                        </w:rPr>
                      </w:pPr>
                      <w:r w:rsidRPr="00CC29BF">
                        <w:rPr>
                          <w:rFonts w:ascii="Verdana" w:hAnsi="Verdana"/>
                          <w:b/>
                          <w:bCs/>
                          <w:color w:val="000000" w:themeColor="text1"/>
                        </w:rPr>
                        <w:t>Figure</w:t>
                      </w:r>
                      <w:r w:rsidR="00A8740D" w:rsidRPr="00CC29BF">
                        <w:rPr>
                          <w:rFonts w:ascii="Verdana" w:hAnsi="Verdana"/>
                          <w:b/>
                          <w:bCs/>
                          <w:color w:val="000000" w:themeColor="text1"/>
                        </w:rPr>
                        <w:t xml:space="preserve"> </w:t>
                      </w:r>
                      <w:r w:rsidRPr="00CC29BF">
                        <w:rPr>
                          <w:rFonts w:ascii="Verdana" w:hAnsi="Verdana"/>
                          <w:b/>
                          <w:bCs/>
                          <w:color w:val="000000" w:themeColor="text1"/>
                        </w:rPr>
                        <w:t>3</w:t>
                      </w:r>
                      <w:r w:rsidR="00A8740D" w:rsidRPr="00CC29BF">
                        <w:rPr>
                          <w:rFonts w:ascii="Verdana" w:hAnsi="Verdana"/>
                          <w:b/>
                          <w:bCs/>
                          <w:color w:val="000000" w:themeColor="text1"/>
                        </w:rPr>
                        <w:t xml:space="preserve">: </w:t>
                      </w:r>
                      <w:r w:rsidR="00CF3851" w:rsidRPr="00454E15">
                        <w:rPr>
                          <w:rFonts w:ascii="Verdana" w:hAnsi="Verdana"/>
                          <w:color w:val="000000" w:themeColor="text1"/>
                        </w:rPr>
                        <w:t xml:space="preserve">Documentation for the different parameters </w:t>
                      </w:r>
                      <w:r w:rsidR="002B7DE4" w:rsidRPr="00454E15">
                        <w:rPr>
                          <w:rFonts w:ascii="Verdana" w:hAnsi="Verdana"/>
                          <w:color w:val="000000" w:themeColor="text1"/>
                        </w:rPr>
                        <w:t>that the Hough Circles function used to identify</w:t>
                      </w:r>
                      <w:r w:rsidR="00A8740D" w:rsidRPr="00454E15">
                        <w:rPr>
                          <w:rFonts w:ascii="Verdana" w:hAnsi="Verdana"/>
                          <w:color w:val="00B050"/>
                        </w:rPr>
                        <w:t xml:space="preserve"> </w:t>
                      </w:r>
                      <w:r w:rsidR="003A7D41" w:rsidRPr="00454E15">
                        <w:rPr>
                          <w:rFonts w:ascii="Verdana" w:hAnsi="Verdana"/>
                          <w:color w:val="000000" w:themeColor="text1"/>
                        </w:rPr>
                        <w:t>circles.</w:t>
                      </w:r>
                    </w:p>
                  </w:txbxContent>
                </v:textbox>
              </v:shape>
            </w:pict>
          </mc:Fallback>
        </mc:AlternateContent>
      </w:r>
    </w:p>
    <w:p w14:paraId="7F31FCD4" w14:textId="504BBCD3" w:rsidR="003A0E6C" w:rsidRPr="003A0E6C" w:rsidRDefault="003A0E6C" w:rsidP="6380F21A">
      <w:pPr>
        <w:rPr>
          <w:rFonts w:ascii="Verdana" w:eastAsia="Verdana" w:hAnsi="Verdana" w:cs="Verdana"/>
          <w:color w:val="000000" w:themeColor="text1"/>
        </w:rPr>
      </w:pPr>
    </w:p>
    <w:p w14:paraId="1D94B4CB" w14:textId="41B214D9" w:rsidR="00A8740D" w:rsidRDefault="00A8740D" w:rsidP="6380F21A"/>
    <w:p w14:paraId="2F1BB216" w14:textId="0CD06D93" w:rsidR="00A8740D" w:rsidRDefault="00A8740D" w:rsidP="6380F21A"/>
    <w:p w14:paraId="123275BF" w14:textId="03F081D7" w:rsidR="00A8740D" w:rsidRDefault="00A8740D" w:rsidP="6380F21A"/>
    <w:p w14:paraId="19DBF77B" w14:textId="473033EA" w:rsidR="00FF56D5" w:rsidRDefault="00FF56D5" w:rsidP="6380F21A"/>
    <w:p w14:paraId="70F977A6" w14:textId="15D88C57" w:rsidR="00191126" w:rsidRDefault="45C2F085" w:rsidP="6380F21A">
      <w:pPr>
        <w:rPr>
          <w:rFonts w:ascii="Verdana" w:hAnsi="Verdana"/>
          <w:color w:val="000000" w:themeColor="text1"/>
        </w:rPr>
      </w:pPr>
      <w:r w:rsidRPr="3718B9FA">
        <w:rPr>
          <w:rFonts w:ascii="Verdana" w:hAnsi="Verdana"/>
        </w:rPr>
        <w:t xml:space="preserve">Fine-tuning each of these parameters was </w:t>
      </w:r>
      <w:r w:rsidR="61A733CF" w:rsidRPr="3718B9FA">
        <w:rPr>
          <w:rFonts w:ascii="Verdana" w:hAnsi="Verdana"/>
        </w:rPr>
        <w:t xml:space="preserve">an extensive task as it involved comparing plots side by side </w:t>
      </w:r>
      <w:r w:rsidR="771DAFAC" w:rsidRPr="3718B9FA">
        <w:rPr>
          <w:rFonts w:ascii="Verdana" w:hAnsi="Verdana"/>
        </w:rPr>
        <w:t>and judging how well it det</w:t>
      </w:r>
      <w:r w:rsidR="531A5625" w:rsidRPr="3718B9FA">
        <w:rPr>
          <w:rFonts w:ascii="Verdana" w:hAnsi="Verdana"/>
        </w:rPr>
        <w:t xml:space="preserve">ected </w:t>
      </w:r>
      <w:r w:rsidR="27987128" w:rsidRPr="3718B9FA">
        <w:rPr>
          <w:rFonts w:ascii="Verdana" w:hAnsi="Verdana"/>
        </w:rPr>
        <w:t xml:space="preserve">craters </w:t>
      </w:r>
      <w:r w:rsidR="643AFCC5" w:rsidRPr="3718B9FA">
        <w:rPr>
          <w:rFonts w:ascii="Verdana" w:hAnsi="Verdana"/>
        </w:rPr>
        <w:t xml:space="preserve">by eye. To </w:t>
      </w:r>
      <w:r w:rsidR="360D721D" w:rsidRPr="3718B9FA">
        <w:rPr>
          <w:rFonts w:ascii="Verdana" w:hAnsi="Verdana"/>
        </w:rPr>
        <w:t>simplify this task a graphical user interface (GUI) was created that allowed the user to</w:t>
      </w:r>
      <w:r w:rsidR="2B95F22C" w:rsidRPr="3718B9FA">
        <w:rPr>
          <w:rFonts w:ascii="Verdana" w:hAnsi="Verdana"/>
        </w:rPr>
        <w:t xml:space="preserve"> change the parameters using sliders and see the effect on the </w:t>
      </w:r>
      <w:r w:rsidR="29983CAC" w:rsidRPr="3718B9FA">
        <w:rPr>
          <w:rFonts w:ascii="Verdana" w:hAnsi="Verdana"/>
        </w:rPr>
        <w:t>number of</w:t>
      </w:r>
      <w:r w:rsidR="676EDD16" w:rsidRPr="3718B9FA">
        <w:rPr>
          <w:rFonts w:ascii="Verdana" w:hAnsi="Verdana"/>
        </w:rPr>
        <w:t xml:space="preserve"> craters detected</w:t>
      </w:r>
      <w:r w:rsidR="6BB4FCAB" w:rsidRPr="3718B9FA">
        <w:rPr>
          <w:rFonts w:ascii="Verdana" w:hAnsi="Verdana"/>
        </w:rPr>
        <w:t>.</w:t>
      </w:r>
      <w:r w:rsidR="29983CAC" w:rsidRPr="3718B9FA">
        <w:rPr>
          <w:rFonts w:ascii="Verdana" w:hAnsi="Verdana"/>
        </w:rPr>
        <w:t xml:space="preserve"> </w:t>
      </w:r>
      <w:r w:rsidR="23D11EB8" w:rsidRPr="3718B9FA">
        <w:rPr>
          <w:rFonts w:ascii="Verdana" w:hAnsi="Verdana"/>
        </w:rPr>
        <w:t>The</w:t>
      </w:r>
      <w:r w:rsidR="429FD37C" w:rsidRPr="3718B9FA">
        <w:rPr>
          <w:rFonts w:ascii="Verdana" w:hAnsi="Verdana"/>
        </w:rPr>
        <w:t xml:space="preserve"> GUI being used </w:t>
      </w:r>
      <w:r w:rsidR="07D33B1C" w:rsidRPr="3718B9FA">
        <w:rPr>
          <w:rFonts w:ascii="Verdana" w:hAnsi="Verdana"/>
        </w:rPr>
        <w:t xml:space="preserve">on </w:t>
      </w:r>
      <w:r w:rsidR="23D11EB8" w:rsidRPr="3718B9FA">
        <w:rPr>
          <w:rFonts w:ascii="Verdana" w:hAnsi="Verdana"/>
        </w:rPr>
        <w:t>one of the moon</w:t>
      </w:r>
      <w:r w:rsidR="07D33B1C" w:rsidRPr="3718B9FA">
        <w:rPr>
          <w:rFonts w:ascii="Verdana" w:hAnsi="Verdana"/>
        </w:rPr>
        <w:t xml:space="preserve"> image</w:t>
      </w:r>
      <w:r w:rsidR="23D11EB8" w:rsidRPr="3718B9FA">
        <w:rPr>
          <w:rFonts w:ascii="Verdana" w:hAnsi="Verdana"/>
        </w:rPr>
        <w:t>s</w:t>
      </w:r>
      <w:r w:rsidR="07D33B1C" w:rsidRPr="3718B9FA">
        <w:rPr>
          <w:rFonts w:ascii="Verdana" w:hAnsi="Verdana"/>
        </w:rPr>
        <w:t xml:space="preserve"> can be seen in </w:t>
      </w:r>
      <w:r w:rsidR="008959BF">
        <w:rPr>
          <w:rFonts w:ascii="Verdana" w:hAnsi="Verdana"/>
        </w:rPr>
        <w:t xml:space="preserve">figure </w:t>
      </w:r>
      <w:r w:rsidR="00FD520A">
        <w:rPr>
          <w:rFonts w:ascii="Verdana" w:hAnsi="Verdana"/>
          <w:color w:val="000000" w:themeColor="text1"/>
        </w:rPr>
        <w:t>4</w:t>
      </w:r>
      <w:r w:rsidR="1FAADBE0" w:rsidRPr="3718B9FA">
        <w:rPr>
          <w:rFonts w:ascii="Verdana" w:hAnsi="Verdana"/>
          <w:color w:val="000000" w:themeColor="text1"/>
        </w:rPr>
        <w:t xml:space="preserve">, in this figure </w:t>
      </w:r>
      <w:r w:rsidR="0FE7F5A6" w:rsidRPr="3718B9FA">
        <w:rPr>
          <w:rFonts w:ascii="Verdana" w:hAnsi="Verdana"/>
          <w:color w:val="000000" w:themeColor="text1"/>
        </w:rPr>
        <w:t>the second image appear</w:t>
      </w:r>
      <w:r w:rsidR="008959BF">
        <w:rPr>
          <w:rFonts w:ascii="Verdana" w:hAnsi="Verdana"/>
          <w:color w:val="000000" w:themeColor="text1"/>
        </w:rPr>
        <w:t>ed</w:t>
      </w:r>
      <w:r w:rsidR="0FE7F5A6" w:rsidRPr="3718B9FA">
        <w:rPr>
          <w:rFonts w:ascii="Verdana" w:hAnsi="Verdana"/>
          <w:color w:val="000000" w:themeColor="text1"/>
        </w:rPr>
        <w:t xml:space="preserve"> </w:t>
      </w:r>
      <w:r w:rsidR="6ABB4575" w:rsidRPr="3718B9FA">
        <w:rPr>
          <w:rFonts w:ascii="Verdana" w:hAnsi="Verdana"/>
          <w:color w:val="000000" w:themeColor="text1"/>
        </w:rPr>
        <w:t>blurrier</w:t>
      </w:r>
      <w:r w:rsidR="0FE7F5A6" w:rsidRPr="3718B9FA">
        <w:rPr>
          <w:rFonts w:ascii="Verdana" w:hAnsi="Verdana"/>
          <w:color w:val="000000" w:themeColor="text1"/>
        </w:rPr>
        <w:t xml:space="preserve"> as a </w:t>
      </w:r>
      <w:r w:rsidR="458C7FAF" w:rsidRPr="3718B9FA">
        <w:rPr>
          <w:rFonts w:ascii="Verdana" w:hAnsi="Verdana"/>
          <w:color w:val="000000" w:themeColor="text1"/>
        </w:rPr>
        <w:t>median</w:t>
      </w:r>
      <w:r w:rsidR="0FE7F5A6" w:rsidRPr="3718B9FA">
        <w:rPr>
          <w:rFonts w:ascii="Verdana" w:hAnsi="Verdana"/>
          <w:color w:val="000000" w:themeColor="text1"/>
        </w:rPr>
        <w:t xml:space="preserve"> filter </w:t>
      </w:r>
      <w:r w:rsidR="31497706" w:rsidRPr="3718B9FA">
        <w:rPr>
          <w:rFonts w:ascii="Verdana" w:hAnsi="Verdana"/>
          <w:color w:val="000000" w:themeColor="text1"/>
        </w:rPr>
        <w:t>[</w:t>
      </w:r>
      <w:r w:rsidR="7302CDD2" w:rsidRPr="3718B9FA">
        <w:rPr>
          <w:rFonts w:ascii="Verdana" w:hAnsi="Verdana"/>
          <w:color w:val="000000" w:themeColor="text1"/>
        </w:rPr>
        <w:t>8</w:t>
      </w:r>
      <w:r w:rsidR="31497706" w:rsidRPr="3718B9FA">
        <w:rPr>
          <w:rFonts w:ascii="Verdana" w:hAnsi="Verdana"/>
          <w:color w:val="000000" w:themeColor="text1"/>
        </w:rPr>
        <w:t>]</w:t>
      </w:r>
      <w:r w:rsidR="04BF1E0E" w:rsidRPr="3718B9FA">
        <w:rPr>
          <w:rFonts w:ascii="Verdana" w:hAnsi="Verdana"/>
          <w:color w:val="000000" w:themeColor="text1"/>
        </w:rPr>
        <w:t xml:space="preserve"> </w:t>
      </w:r>
      <w:r w:rsidR="0FE7F5A6" w:rsidRPr="3718B9FA">
        <w:rPr>
          <w:rFonts w:ascii="Verdana" w:hAnsi="Verdana"/>
          <w:color w:val="000000" w:themeColor="text1"/>
        </w:rPr>
        <w:t>had been applied</w:t>
      </w:r>
      <w:r w:rsidR="458C7FAF" w:rsidRPr="3718B9FA">
        <w:rPr>
          <w:rFonts w:ascii="Verdana" w:hAnsi="Verdana"/>
          <w:color w:val="000000" w:themeColor="text1"/>
        </w:rPr>
        <w:t xml:space="preserve"> </w:t>
      </w:r>
      <w:r w:rsidR="31497706" w:rsidRPr="3718B9FA">
        <w:rPr>
          <w:rFonts w:ascii="Verdana" w:hAnsi="Verdana"/>
          <w:color w:val="000000" w:themeColor="text1"/>
        </w:rPr>
        <w:t>to reduce noise and therefore improve edge detection.</w:t>
      </w:r>
      <w:r w:rsidR="6ABB4575" w:rsidRPr="3718B9FA">
        <w:rPr>
          <w:rFonts w:ascii="Verdana" w:hAnsi="Verdana"/>
          <w:color w:val="000000" w:themeColor="text1"/>
        </w:rPr>
        <w:t xml:space="preserve"> </w:t>
      </w:r>
      <w:r w:rsidR="63E884AB" w:rsidRPr="3718B9FA">
        <w:rPr>
          <w:rFonts w:ascii="Verdana" w:hAnsi="Verdana"/>
          <w:color w:val="000000" w:themeColor="text1"/>
        </w:rPr>
        <w:t xml:space="preserve">The disadvantage to </w:t>
      </w:r>
      <w:r w:rsidR="063D9A12" w:rsidRPr="3718B9FA">
        <w:rPr>
          <w:rFonts w:ascii="Verdana" w:hAnsi="Verdana"/>
          <w:color w:val="000000" w:themeColor="text1"/>
        </w:rPr>
        <w:t>applying this filter is some of the tiny craters get completely blurred out and therefore missed.</w:t>
      </w:r>
      <w:r w:rsidR="00765410">
        <w:rPr>
          <w:rFonts w:ascii="Verdana" w:hAnsi="Verdana"/>
          <w:color w:val="000000" w:themeColor="text1"/>
        </w:rPr>
        <w:t xml:space="preserve"> </w:t>
      </w:r>
      <w:r w:rsidR="00765410">
        <w:rPr>
          <w:rFonts w:ascii="Verdana" w:hAnsi="Verdana"/>
          <w:color w:val="000000" w:themeColor="text1"/>
        </w:rPr>
        <w:t xml:space="preserve">The parameters were refined using this image until the algorithm appeared to detect </w:t>
      </w:r>
      <m:oMath>
        <m:r>
          <w:rPr>
            <w:rFonts w:ascii="Cambria Math" w:eastAsia="Verdana" w:hAnsi="Cambria Math" w:cs="Verdana"/>
            <w:sz w:val="26"/>
            <w:szCs w:val="26"/>
          </w:rPr>
          <m:t>N</m:t>
        </m:r>
      </m:oMath>
      <w:r w:rsidR="00765410">
        <w:rPr>
          <w:rFonts w:ascii="Verdana" w:hAnsi="Verdana"/>
          <w:color w:val="000000" w:themeColor="text1"/>
        </w:rPr>
        <w:t xml:space="preserve"> as accurately as possible, it inevitably missed some craters and identified some false positives. The idea was that the combination of this overcounting and undercounting would balance, however this would never perfectly be the case.</w:t>
      </w:r>
    </w:p>
    <w:p w14:paraId="613ACEE3" w14:textId="4F8BDCBE" w:rsidR="00B10249" w:rsidRDefault="00700B96" w:rsidP="6380F21A">
      <w:pPr>
        <w:rPr>
          <w:rFonts w:ascii="Verdana" w:hAnsi="Verdana"/>
          <w:color w:val="000000" w:themeColor="text1"/>
        </w:rPr>
      </w:pPr>
      <w:r>
        <w:rPr>
          <w:rFonts w:ascii="Verdana" w:hAnsi="Verdana"/>
          <w:noProof/>
          <w:color w:val="000000" w:themeColor="text1"/>
        </w:rPr>
        <w:lastRenderedPageBreak/>
        <mc:AlternateContent>
          <mc:Choice Requires="wpg">
            <w:drawing>
              <wp:anchor distT="0" distB="0" distL="114300" distR="114300" simplePos="0" relativeHeight="251658245" behindDoc="0" locked="0" layoutInCell="1" allowOverlap="1" wp14:anchorId="6F3D5946" wp14:editId="79F18B60">
                <wp:simplePos x="0" y="0"/>
                <wp:positionH relativeFrom="column">
                  <wp:posOffset>-829310</wp:posOffset>
                </wp:positionH>
                <wp:positionV relativeFrom="paragraph">
                  <wp:posOffset>231140</wp:posOffset>
                </wp:positionV>
                <wp:extent cx="7449820" cy="4495800"/>
                <wp:effectExtent l="0" t="0" r="5080" b="0"/>
                <wp:wrapSquare wrapText="bothSides"/>
                <wp:docPr id="177677151" name="Group 22"/>
                <wp:cNvGraphicFramePr/>
                <a:graphic xmlns:a="http://schemas.openxmlformats.org/drawingml/2006/main">
                  <a:graphicData uri="http://schemas.microsoft.com/office/word/2010/wordprocessingGroup">
                    <wpg:wgp>
                      <wpg:cNvGrpSpPr/>
                      <wpg:grpSpPr>
                        <a:xfrm>
                          <a:off x="0" y="0"/>
                          <a:ext cx="7449820" cy="4495800"/>
                          <a:chOff x="0" y="0"/>
                          <a:chExt cx="7450201" cy="4495818"/>
                        </a:xfrm>
                      </wpg:grpSpPr>
                      <wps:wsp>
                        <wps:cNvPr id="397439830" name="Text Box 5"/>
                        <wps:cNvSpPr txBox="1"/>
                        <wps:spPr>
                          <a:xfrm>
                            <a:off x="548640" y="3852563"/>
                            <a:ext cx="6310630" cy="643255"/>
                          </a:xfrm>
                          <a:prstGeom prst="rect">
                            <a:avLst/>
                          </a:prstGeom>
                          <a:noFill/>
                          <a:ln w="6350">
                            <a:noFill/>
                          </a:ln>
                        </wps:spPr>
                        <wps:txbx>
                          <w:txbxContent>
                            <w:p w14:paraId="43A04FF2" w14:textId="77777777" w:rsidR="00C84889" w:rsidRPr="00454E15" w:rsidRDefault="00C84889" w:rsidP="00C84889">
                              <w:pPr>
                                <w:rPr>
                                  <w:rFonts w:ascii="Verdana" w:hAnsi="Verdana"/>
                                  <w:b/>
                                  <w:bCs/>
                                  <w:color w:val="00B050"/>
                                </w:rPr>
                              </w:pPr>
                              <w:r w:rsidRPr="00FD520A">
                                <w:rPr>
                                  <w:rFonts w:ascii="Verdana" w:hAnsi="Verdana"/>
                                  <w:b/>
                                  <w:bCs/>
                                  <w:color w:val="000000" w:themeColor="text1"/>
                                </w:rPr>
                                <w:t>Figure</w:t>
                              </w:r>
                              <w:r w:rsidR="00FD520A" w:rsidRPr="00FD520A">
                                <w:rPr>
                                  <w:rFonts w:ascii="Verdana" w:hAnsi="Verdana"/>
                                  <w:b/>
                                  <w:bCs/>
                                  <w:color w:val="000000" w:themeColor="text1"/>
                                </w:rPr>
                                <w:t xml:space="preserve"> 4</w:t>
                              </w:r>
                              <w:r w:rsidRPr="00FD520A">
                                <w:rPr>
                                  <w:rFonts w:ascii="Verdana" w:hAnsi="Verdana"/>
                                  <w:b/>
                                  <w:bCs/>
                                  <w:color w:val="000000" w:themeColor="text1"/>
                                </w:rPr>
                                <w:t xml:space="preserve">: </w:t>
                              </w:r>
                              <w:r>
                                <w:rPr>
                                  <w:rFonts w:ascii="Verdana" w:hAnsi="Verdana"/>
                                  <w:color w:val="000000" w:themeColor="text1"/>
                                </w:rPr>
                                <w:t xml:space="preserve">A side by side of the original image (left) and the image after preprocessing and </w:t>
                              </w:r>
                              <w:r w:rsidR="00237533">
                                <w:rPr>
                                  <w:rFonts w:ascii="Verdana" w:hAnsi="Verdana"/>
                                  <w:color w:val="000000" w:themeColor="text1"/>
                                </w:rPr>
                                <w:t>the crater detection algorithm had been applied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5076812" name="Picture 3" descr="A screenshot of a video&#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18771"/>
                          <a:stretch/>
                        </pic:blipFill>
                        <pic:spPr bwMode="auto">
                          <a:xfrm>
                            <a:off x="3755136" y="1133856"/>
                            <a:ext cx="3695065" cy="2574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731397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133856"/>
                            <a:ext cx="3719830" cy="2574925"/>
                          </a:xfrm>
                          <a:prstGeom prst="rect">
                            <a:avLst/>
                          </a:prstGeom>
                        </pic:spPr>
                      </pic:pic>
                      <pic:pic xmlns:pic="http://schemas.openxmlformats.org/drawingml/2006/picture">
                        <pic:nvPicPr>
                          <pic:cNvPr id="1011163241" name="Picture 3" descr="A screenshot of a video&#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b="81246"/>
                          <a:stretch/>
                        </pic:blipFill>
                        <pic:spPr bwMode="auto">
                          <a:xfrm>
                            <a:off x="73152" y="0"/>
                            <a:ext cx="7314565" cy="100838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3D5946" id="Group 22" o:spid="_x0000_s1044" style="position:absolute;margin-left:-65.3pt;margin-top:18.2pt;width:586.6pt;height:354pt;z-index:251658245;mso-height-relative:margin" coordsize="74502,44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">
                <v:shape id="Text Box 5" o:spid="_x0000_s1045" type="#_x0000_t202" style="position:absolute;left:5486;top:38525;width:63106;height:64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" filled="f" stroked="f" strokeweight=".5pt">
                  <v:textbox>
                    <w:txbxContent>
                      <w:p w14:paraId="43A04FF2" w14:textId="77777777" w:rsidR="00C84889" w:rsidRPr="00454E15" w:rsidRDefault="00C84889" w:rsidP="00C84889">
                        <w:pPr>
                          <w:rPr>
                            <w:rFonts w:ascii="Verdana" w:hAnsi="Verdana"/>
                            <w:b/>
                            <w:bCs/>
                            <w:color w:val="00B050"/>
                          </w:rPr>
                        </w:pPr>
                        <w:r w:rsidRPr="00FD520A">
                          <w:rPr>
                            <w:rFonts w:ascii="Verdana" w:hAnsi="Verdana"/>
                            <w:b/>
                            <w:bCs/>
                            <w:color w:val="000000" w:themeColor="text1"/>
                          </w:rPr>
                          <w:t>Figure</w:t>
                        </w:r>
                        <w:r w:rsidR="00FD520A" w:rsidRPr="00FD520A">
                          <w:rPr>
                            <w:rFonts w:ascii="Verdana" w:hAnsi="Verdana"/>
                            <w:b/>
                            <w:bCs/>
                            <w:color w:val="000000" w:themeColor="text1"/>
                          </w:rPr>
                          <w:t xml:space="preserve"> 4</w:t>
                        </w:r>
                        <w:r w:rsidRPr="00FD520A">
                          <w:rPr>
                            <w:rFonts w:ascii="Verdana" w:hAnsi="Verdana"/>
                            <w:b/>
                            <w:bCs/>
                            <w:color w:val="000000" w:themeColor="text1"/>
                          </w:rPr>
                          <w:t xml:space="preserve">: </w:t>
                        </w:r>
                        <w:r>
                          <w:rPr>
                            <w:rFonts w:ascii="Verdana" w:hAnsi="Verdana"/>
                            <w:color w:val="000000" w:themeColor="text1"/>
                          </w:rPr>
                          <w:t xml:space="preserve">A side by side of the original image (left) and the image after preprocessing and </w:t>
                        </w:r>
                        <w:r w:rsidR="00237533">
                          <w:rPr>
                            <w:rFonts w:ascii="Verdana" w:hAnsi="Verdana"/>
                            <w:color w:val="000000" w:themeColor="text1"/>
                          </w:rPr>
                          <w:t>the crater detection algorithm had been applied (right).</w:t>
                        </w:r>
                      </w:p>
                    </w:txbxContent>
                  </v:textbox>
                </v:shape>
                <v:shape id="Picture 3" o:spid="_x0000_s1046" type="#_x0000_t75" alt="A screenshot of a video&#10;&#10;Description automatically generated" style="position:absolute;left:37551;top:11338;width:36951;height:25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">
                  <v:imagedata r:id="rId14" o:title="A screenshot of a video&#10;&#10;Description automatically generated" croptop="12302f"/>
                </v:shape>
                <v:shape id="Picture 4" o:spid="_x0000_s1047" type="#_x0000_t75" style="position:absolute;top:11338;width:37198;height:25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">
                  <v:imagedata r:id="rId15" o:title=""/>
                </v:shape>
                <v:shape id="Picture 3" o:spid="_x0000_s1048" type="#_x0000_t75" alt="A screenshot of a video&#10;&#10;Description automatically generated" style="position:absolute;left:731;width:73146;height:10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">
                  <v:imagedata r:id="rId14" o:title="A screenshot of a video&#10;&#10;Description automatically generated" cropbottom="53245f"/>
                </v:shape>
                <w10:wrap type="square"/>
              </v:group>
            </w:pict>
          </mc:Fallback>
        </mc:AlternateContent>
      </w:r>
    </w:p>
    <w:p w14:paraId="6DE3287F" w14:textId="2F8CAF1D" w:rsidR="00566BAE" w:rsidRPr="00566BAE" w:rsidRDefault="00DB213F" w:rsidP="00035915">
      <w:pPr>
        <w:jc w:val="both"/>
        <w:rPr>
          <w:rFonts w:ascii="Verdana" w:hAnsi="Verdana"/>
          <w:color w:val="000000" w:themeColor="text1"/>
        </w:rPr>
      </w:pPr>
      <w:r>
        <w:rPr>
          <w:rFonts w:ascii="Verdana" w:hAnsi="Verdana"/>
          <w:color w:val="000000" w:themeColor="text1"/>
        </w:rPr>
        <w:t xml:space="preserve">Once the ideal parameters were determined </w:t>
      </w:r>
      <w:r w:rsidR="008156D8">
        <w:rPr>
          <w:rFonts w:ascii="Verdana" w:hAnsi="Verdana"/>
          <w:color w:val="000000" w:themeColor="text1"/>
        </w:rPr>
        <w:t xml:space="preserve">there needed to be a quantitative </w:t>
      </w:r>
      <w:r w:rsidR="00002DD3">
        <w:rPr>
          <w:rFonts w:ascii="Verdana" w:hAnsi="Verdana"/>
          <w:color w:val="000000" w:themeColor="text1"/>
        </w:rPr>
        <w:t xml:space="preserve">analysis </w:t>
      </w:r>
      <w:r w:rsidR="007D0EE9">
        <w:rPr>
          <w:rFonts w:ascii="Verdana" w:hAnsi="Verdana"/>
          <w:color w:val="000000" w:themeColor="text1"/>
        </w:rPr>
        <w:t xml:space="preserve">of how accurate the function was at determining the </w:t>
      </w:r>
      <w:r w:rsidR="00FA51CC">
        <w:rPr>
          <w:rFonts w:ascii="Verdana" w:hAnsi="Verdana"/>
          <w:color w:val="000000" w:themeColor="text1"/>
        </w:rPr>
        <w:t>number of craters in an image. To do so</w:t>
      </w:r>
      <w:r w:rsidR="002B3747">
        <w:rPr>
          <w:rFonts w:ascii="Verdana" w:hAnsi="Verdana"/>
          <w:color w:val="000000" w:themeColor="text1"/>
        </w:rPr>
        <w:t>,</w:t>
      </w:r>
      <w:r w:rsidR="00FA51CC">
        <w:rPr>
          <w:rFonts w:ascii="Verdana" w:hAnsi="Verdana"/>
          <w:color w:val="000000" w:themeColor="text1"/>
        </w:rPr>
        <w:t xml:space="preserve"> </w:t>
      </w:r>
      <w:r w:rsidR="00FA51CC" w:rsidRPr="00FD520A">
        <w:rPr>
          <w:rFonts w:ascii="Verdana" w:hAnsi="Verdana"/>
          <w:color w:val="000000" w:themeColor="text1"/>
        </w:rPr>
        <w:t xml:space="preserve">several </w:t>
      </w:r>
      <w:r w:rsidR="00FA51CC">
        <w:rPr>
          <w:rFonts w:ascii="Verdana" w:hAnsi="Verdana"/>
          <w:color w:val="000000" w:themeColor="text1"/>
        </w:rPr>
        <w:t xml:space="preserve">images were chosen at random </w:t>
      </w:r>
      <w:r w:rsidR="00D54A79">
        <w:rPr>
          <w:rFonts w:ascii="Verdana" w:hAnsi="Verdana"/>
          <w:color w:val="000000" w:themeColor="text1"/>
        </w:rPr>
        <w:t xml:space="preserve">and the number of craters in </w:t>
      </w:r>
      <w:r w:rsidR="007777ED">
        <w:rPr>
          <w:rFonts w:ascii="Verdana" w:hAnsi="Verdana"/>
          <w:color w:val="000000" w:themeColor="text1"/>
        </w:rPr>
        <w:t>each</w:t>
      </w:r>
      <w:r w:rsidR="00D54A79">
        <w:rPr>
          <w:rFonts w:ascii="Verdana" w:hAnsi="Verdana"/>
          <w:color w:val="000000" w:themeColor="text1"/>
        </w:rPr>
        <w:t xml:space="preserve"> image was counted manually</w:t>
      </w:r>
      <w:r w:rsidR="007777ED">
        <w:rPr>
          <w:rFonts w:ascii="Verdana" w:hAnsi="Verdana"/>
          <w:color w:val="000000" w:themeColor="text1"/>
        </w:rPr>
        <w:t xml:space="preserve">, the values were then compared to the </w:t>
      </w:r>
      <w:r w:rsidR="0063765E">
        <w:rPr>
          <w:rFonts w:ascii="Verdana" w:hAnsi="Verdana"/>
          <w:color w:val="000000" w:themeColor="text1"/>
        </w:rPr>
        <w:t xml:space="preserve">values determined by the </w:t>
      </w:r>
      <w:r w:rsidR="00EB62B7">
        <w:rPr>
          <w:rFonts w:ascii="Verdana" w:hAnsi="Verdana"/>
          <w:color w:val="000000" w:themeColor="text1"/>
        </w:rPr>
        <w:t xml:space="preserve">algorithm to give a quantitative measure of the error </w:t>
      </w:r>
      <w:r w:rsidR="003E2004">
        <w:rPr>
          <w:rFonts w:ascii="Verdana" w:hAnsi="Verdana"/>
          <w:color w:val="000000" w:themeColor="text1"/>
        </w:rPr>
        <w:t xml:space="preserve">in the function. </w:t>
      </w:r>
      <w:r w:rsidR="005D037B">
        <w:rPr>
          <w:rFonts w:ascii="Verdana" w:hAnsi="Verdana"/>
          <w:color w:val="000000" w:themeColor="text1"/>
        </w:rPr>
        <w:t xml:space="preserve">The aim was to have an algorithm detection rate,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oMath>
      <w:r w:rsidR="00C45C3B">
        <w:rPr>
          <w:rFonts w:ascii="Verdana" w:eastAsiaTheme="minorEastAsia" w:hAnsi="Verdana"/>
          <w:color w:val="000000" w:themeColor="text1"/>
        </w:rPr>
        <w:t xml:space="preserve">, that was </w:t>
      </w:r>
      <w:r w:rsidR="00E33BDA">
        <w:rPr>
          <w:rFonts w:ascii="Verdana" w:eastAsiaTheme="minorEastAsia" w:hAnsi="Verdana"/>
          <w:color w:val="000000" w:themeColor="text1"/>
        </w:rPr>
        <w:t>around</w:t>
      </w:r>
      <w:r w:rsidR="00C45C3B">
        <w:rPr>
          <w:rFonts w:ascii="Verdana" w:eastAsiaTheme="minorEastAsia" w:hAnsi="Verdana"/>
          <w:color w:val="000000" w:themeColor="text1"/>
        </w:rPr>
        <w:t xml:space="preserve"> </w:t>
      </w:r>
      <m:oMath>
        <m:r>
          <w:rPr>
            <w:rFonts w:ascii="Cambria Math" w:eastAsiaTheme="minorEastAsia" w:hAnsi="Cambria Math"/>
            <w:color w:val="000000" w:themeColor="text1"/>
          </w:rPr>
          <m:t>80%</m:t>
        </m:r>
      </m:oMath>
      <w:r w:rsidR="008F7CB8">
        <w:rPr>
          <w:rFonts w:ascii="Verdana" w:eastAsiaTheme="minorEastAsia" w:hAnsi="Verdana"/>
          <w:color w:val="000000" w:themeColor="text1"/>
        </w:rPr>
        <w:t xml:space="preserve"> of the </w:t>
      </w:r>
      <w:r w:rsidR="006C5495">
        <w:rPr>
          <w:rFonts w:ascii="Verdana" w:eastAsiaTheme="minorEastAsia" w:hAnsi="Verdana"/>
          <w:color w:val="000000" w:themeColor="text1"/>
        </w:rPr>
        <w:t xml:space="preserve">counted rates, </w:t>
      </w:r>
      <w:r w:rsidR="005F5B1C">
        <w:rPr>
          <w:rFonts w:ascii="Verdana" w:eastAsiaTheme="minorEastAsia" w:hAnsi="Verdana"/>
          <w:color w:val="000000" w:themeColor="text1"/>
        </w:rPr>
        <w:t xml:space="preserve">it was desired to have a rate that was also consistent, i.e. </w:t>
      </w:r>
      <w:r w:rsidR="00945FFB">
        <w:rPr>
          <w:rFonts w:ascii="Verdana" w:eastAsiaTheme="minorEastAsia" w:hAnsi="Verdana"/>
          <w:color w:val="000000" w:themeColor="text1"/>
        </w:rPr>
        <w:t xml:space="preserve">a preferred range that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oMath>
      <w:r w:rsidR="00945FFB">
        <w:rPr>
          <w:rFonts w:ascii="Verdana" w:eastAsiaTheme="minorEastAsia" w:hAnsi="Verdana"/>
          <w:color w:val="000000" w:themeColor="text1"/>
        </w:rPr>
        <w:t xml:space="preserve"> varied between would</w:t>
      </w:r>
      <w:r w:rsidR="00670FF9">
        <w:rPr>
          <w:rFonts w:ascii="Verdana" w:eastAsiaTheme="minorEastAsia" w:hAnsi="Verdana"/>
          <w:color w:val="000000" w:themeColor="text1"/>
        </w:rPr>
        <w:t xml:space="preserve"> </w:t>
      </w:r>
      <w:r w:rsidR="00945FFB">
        <w:rPr>
          <w:rFonts w:ascii="Verdana" w:eastAsiaTheme="minorEastAsia" w:hAnsi="Verdana"/>
          <w:color w:val="000000" w:themeColor="text1"/>
        </w:rPr>
        <w:t xml:space="preserve">between </w:t>
      </w:r>
      <m:oMath>
        <m:r>
          <w:rPr>
            <w:rFonts w:ascii="Cambria Math" w:eastAsiaTheme="minorEastAsia" w:hAnsi="Cambria Math"/>
            <w:color w:val="000000" w:themeColor="text1"/>
          </w:rPr>
          <m:t>75 – 85%</m:t>
        </m:r>
      </m:oMath>
      <w:r w:rsidR="00945FFB">
        <w:rPr>
          <w:rFonts w:ascii="Verdana" w:eastAsiaTheme="minorEastAsia" w:hAnsi="Verdana"/>
          <w:color w:val="000000" w:themeColor="text1"/>
        </w:rPr>
        <w:t xml:space="preserve"> rather than fluctuating </w:t>
      </w:r>
      <w:r w:rsidR="00C23591">
        <w:rPr>
          <w:rFonts w:ascii="Verdana" w:eastAsiaTheme="minorEastAsia" w:hAnsi="Verdana"/>
          <w:color w:val="000000" w:themeColor="text1"/>
        </w:rPr>
        <w:t xml:space="preserve">from </w:t>
      </w:r>
      <m:oMath>
        <m:r>
          <w:rPr>
            <w:rFonts w:ascii="Cambria Math" w:eastAsiaTheme="minorEastAsia" w:hAnsi="Cambria Math"/>
            <w:color w:val="000000" w:themeColor="text1"/>
          </w:rPr>
          <m:t>95%</m:t>
        </m:r>
      </m:oMath>
      <w:r w:rsidR="00945FFB">
        <w:rPr>
          <w:rFonts w:ascii="Verdana" w:eastAsiaTheme="minorEastAsia" w:hAnsi="Verdana"/>
          <w:color w:val="000000" w:themeColor="text1"/>
        </w:rPr>
        <w:t xml:space="preserve"> </w:t>
      </w:r>
      <w:r w:rsidR="00C23591">
        <w:rPr>
          <w:rFonts w:ascii="Verdana" w:eastAsiaTheme="minorEastAsia" w:hAnsi="Verdana"/>
          <w:color w:val="000000" w:themeColor="text1"/>
        </w:rPr>
        <w:t xml:space="preserve">one image and then </w:t>
      </w:r>
      <m:oMath>
        <m:r>
          <w:rPr>
            <w:rFonts w:ascii="Cambria Math" w:eastAsiaTheme="minorEastAsia" w:hAnsi="Cambria Math"/>
            <w:color w:val="000000" w:themeColor="text1"/>
          </w:rPr>
          <m:t xml:space="preserve">50% </m:t>
        </m:r>
      </m:oMath>
      <w:r w:rsidR="00C23591">
        <w:rPr>
          <w:rFonts w:ascii="Verdana" w:eastAsiaTheme="minorEastAsia" w:hAnsi="Verdana"/>
          <w:color w:val="000000" w:themeColor="text1"/>
        </w:rPr>
        <w:t>the next</w:t>
      </w:r>
      <w:r w:rsidR="00F07BC9">
        <w:rPr>
          <w:rFonts w:ascii="Verdana" w:eastAsiaTheme="minorEastAsia" w:hAnsi="Verdana"/>
          <w:color w:val="000000" w:themeColor="text1"/>
        </w:rPr>
        <w:t>.</w:t>
      </w:r>
      <w:r w:rsidR="009A5B60">
        <w:rPr>
          <w:rFonts w:ascii="Verdana" w:eastAsiaTheme="minorEastAsia" w:hAnsi="Verdana"/>
          <w:color w:val="000000" w:themeColor="text1"/>
        </w:rPr>
        <w:t xml:space="preserve"> The process of counting </w:t>
      </w:r>
      <w:r w:rsidR="00B23919">
        <w:rPr>
          <w:rFonts w:ascii="Verdana" w:eastAsiaTheme="minorEastAsia" w:hAnsi="Verdana"/>
          <w:color w:val="000000" w:themeColor="text1"/>
        </w:rPr>
        <w:t xml:space="preserve">the craters manually had its own </w:t>
      </w:r>
      <w:r w:rsidR="00505ABD">
        <w:rPr>
          <w:rFonts w:ascii="Verdana" w:eastAsiaTheme="minorEastAsia" w:hAnsi="Verdana"/>
          <w:color w:val="000000" w:themeColor="text1"/>
        </w:rPr>
        <w:t xml:space="preserve">error </w:t>
      </w:r>
      <w:r w:rsidR="000E2196">
        <w:rPr>
          <w:rFonts w:ascii="Verdana" w:eastAsiaTheme="minorEastAsia" w:hAnsi="Verdana"/>
          <w:color w:val="000000" w:themeColor="text1"/>
        </w:rPr>
        <w:t xml:space="preserve">as </w:t>
      </w:r>
      <w:r w:rsidR="007161B5">
        <w:rPr>
          <w:rFonts w:ascii="Verdana" w:eastAsiaTheme="minorEastAsia" w:hAnsi="Verdana"/>
          <w:color w:val="000000" w:themeColor="text1"/>
        </w:rPr>
        <w:t>it was hard</w:t>
      </w:r>
      <w:r w:rsidR="000E2196">
        <w:rPr>
          <w:rFonts w:ascii="Verdana" w:eastAsiaTheme="minorEastAsia" w:hAnsi="Verdana"/>
          <w:color w:val="000000" w:themeColor="text1"/>
        </w:rPr>
        <w:t xml:space="preserve"> to spot every crater and ensure </w:t>
      </w:r>
      <w:r w:rsidR="007161B5">
        <w:rPr>
          <w:rFonts w:ascii="Verdana" w:eastAsiaTheme="minorEastAsia" w:hAnsi="Verdana"/>
          <w:color w:val="000000" w:themeColor="text1"/>
        </w:rPr>
        <w:t xml:space="preserve">that none had been double counted, especially when </w:t>
      </w:r>
      <w:r w:rsidR="00013D55">
        <w:rPr>
          <w:rFonts w:ascii="Verdana" w:eastAsiaTheme="minorEastAsia" w:hAnsi="Verdana"/>
          <w:color w:val="000000" w:themeColor="text1"/>
        </w:rPr>
        <w:t>the</w:t>
      </w:r>
      <w:r w:rsidR="00AD0651">
        <w:rPr>
          <w:rFonts w:ascii="Verdana" w:eastAsiaTheme="minorEastAsia" w:hAnsi="Verdana"/>
          <w:color w:val="000000" w:themeColor="text1"/>
        </w:rPr>
        <w:t xml:space="preserve"> images </w:t>
      </w:r>
      <w:r w:rsidR="00013D55">
        <w:rPr>
          <w:rFonts w:ascii="Verdana" w:eastAsiaTheme="minorEastAsia" w:hAnsi="Verdana"/>
          <w:color w:val="000000" w:themeColor="text1"/>
        </w:rPr>
        <w:t xml:space="preserve">were </w:t>
      </w:r>
      <w:r w:rsidR="0065215B">
        <w:rPr>
          <w:rFonts w:ascii="Verdana" w:eastAsiaTheme="minorEastAsia" w:hAnsi="Verdana"/>
          <w:color w:val="000000" w:themeColor="text1"/>
        </w:rPr>
        <w:t>large</w:t>
      </w:r>
      <w:r w:rsidR="00013D55">
        <w:rPr>
          <w:rFonts w:ascii="Verdana" w:eastAsiaTheme="minorEastAsia" w:hAnsi="Verdana"/>
          <w:color w:val="000000" w:themeColor="text1"/>
        </w:rPr>
        <w:t xml:space="preserve"> and </w:t>
      </w:r>
      <w:r w:rsidR="00AD0651">
        <w:rPr>
          <w:rFonts w:ascii="Verdana" w:eastAsiaTheme="minorEastAsia" w:hAnsi="Verdana"/>
          <w:color w:val="000000" w:themeColor="text1"/>
        </w:rPr>
        <w:t>contained over</w:t>
      </w:r>
      <w:r w:rsidR="00013D55">
        <w:rPr>
          <w:rFonts w:ascii="Verdana" w:eastAsiaTheme="minorEastAsia" w:hAnsi="Verdana"/>
          <w:color w:val="000000" w:themeColor="text1"/>
        </w:rPr>
        <w:t xml:space="preserve"> a</w:t>
      </w:r>
      <w:r w:rsidR="00AD0651">
        <w:rPr>
          <w:rFonts w:ascii="Verdana" w:eastAsiaTheme="minorEastAsia" w:hAnsi="Verdana"/>
          <w:color w:val="000000" w:themeColor="text1"/>
        </w:rPr>
        <w:t xml:space="preserve"> hundred craters</w:t>
      </w:r>
      <w:r w:rsidR="0092160E">
        <w:rPr>
          <w:rFonts w:ascii="Verdana" w:eastAsiaTheme="minorEastAsia" w:hAnsi="Verdana"/>
          <w:color w:val="000000" w:themeColor="text1"/>
        </w:rPr>
        <w:t xml:space="preserve"> in some instances</w:t>
      </w:r>
      <w:r w:rsidR="00013D55">
        <w:rPr>
          <w:rFonts w:ascii="Verdana" w:eastAsiaTheme="minorEastAsia" w:hAnsi="Verdana"/>
          <w:color w:val="000000" w:themeColor="text1"/>
        </w:rPr>
        <w:t>.</w:t>
      </w:r>
      <w:r w:rsidR="0065215B">
        <w:rPr>
          <w:rFonts w:ascii="Verdana" w:eastAsiaTheme="minorEastAsia" w:hAnsi="Verdana"/>
          <w:color w:val="000000" w:themeColor="text1"/>
        </w:rPr>
        <w:t xml:space="preserve"> T</w:t>
      </w:r>
      <w:r w:rsidR="00070B1F">
        <w:rPr>
          <w:rFonts w:ascii="Verdana" w:eastAsiaTheme="minorEastAsia" w:hAnsi="Verdana"/>
          <w:color w:val="000000" w:themeColor="text1"/>
        </w:rPr>
        <w:t>o reduce this error</w:t>
      </w:r>
      <w:r w:rsidR="009E29BD">
        <w:rPr>
          <w:rFonts w:ascii="Verdana" w:eastAsiaTheme="minorEastAsia" w:hAnsi="Verdana"/>
          <w:color w:val="000000" w:themeColor="text1"/>
        </w:rPr>
        <w:t xml:space="preserve">, </w:t>
      </w:r>
      <m:oMath>
        <m:r>
          <w:rPr>
            <w:rFonts w:ascii="Cambria Math" w:eastAsia="Verdana" w:hAnsi="Cambria Math" w:cs="Verdana"/>
            <w:sz w:val="26"/>
            <w:szCs w:val="26"/>
          </w:rPr>
          <m:t>N</m:t>
        </m:r>
      </m:oMath>
      <w:r w:rsidR="009E29BD">
        <w:rPr>
          <w:rFonts w:ascii="Verdana" w:eastAsiaTheme="minorEastAsia" w:hAnsi="Verdana"/>
          <w:sz w:val="26"/>
          <w:szCs w:val="26"/>
        </w:rPr>
        <w:t xml:space="preserve"> </w:t>
      </w:r>
      <w:r w:rsidR="009E29BD" w:rsidRPr="009E29BD">
        <w:rPr>
          <w:rFonts w:ascii="Verdana" w:eastAsiaTheme="minorEastAsia" w:hAnsi="Verdana"/>
        </w:rPr>
        <w:t>was counted by severa</w:t>
      </w:r>
      <w:r w:rsidR="00602A72">
        <w:rPr>
          <w:rFonts w:ascii="Verdana" w:eastAsiaTheme="minorEastAsia" w:hAnsi="Verdana"/>
        </w:rPr>
        <w:t>l</w:t>
      </w:r>
      <w:r w:rsidR="009E29BD" w:rsidRPr="009E29BD">
        <w:rPr>
          <w:rFonts w:ascii="Verdana" w:eastAsiaTheme="minorEastAsia" w:hAnsi="Verdana"/>
        </w:rPr>
        <w:t xml:space="preserve"> different people for </w:t>
      </w:r>
      <w:r w:rsidR="009E29BD">
        <w:rPr>
          <w:rFonts w:ascii="Verdana" w:eastAsiaTheme="minorEastAsia" w:hAnsi="Verdana"/>
        </w:rPr>
        <w:t>each test image and the average</w:t>
      </w:r>
      <w:r w:rsidR="000622FC">
        <w:rPr>
          <w:rFonts w:ascii="Verdana" w:eastAsiaTheme="minorEastAsia" w:hAnsi="Verdana"/>
        </w:rPr>
        <w:t xml:space="preserve"> taken.</w:t>
      </w:r>
      <w:r w:rsidR="00014579">
        <w:rPr>
          <w:rFonts w:ascii="Verdana" w:eastAsiaTheme="minorEastAsia" w:hAnsi="Verdana"/>
        </w:rPr>
        <w:t xml:space="preserve"> </w:t>
      </w:r>
      <w:r w:rsidR="008819F0">
        <w:rPr>
          <w:rFonts w:ascii="Verdana" w:eastAsiaTheme="minorEastAsia" w:hAnsi="Verdana"/>
        </w:rPr>
        <w:t xml:space="preserve">Greater reduction in uncertainty could have been achieved by more repeats but this was a </w:t>
      </w:r>
      <w:r w:rsidR="005D6ACE">
        <w:rPr>
          <w:rFonts w:ascii="Verdana" w:eastAsiaTheme="minorEastAsia" w:hAnsi="Verdana"/>
        </w:rPr>
        <w:t>time extensive process and therefore a compromise had to be made.</w:t>
      </w:r>
      <w:r w:rsidR="003E7D30">
        <w:rPr>
          <w:rFonts w:ascii="Verdana" w:eastAsiaTheme="minorEastAsia" w:hAnsi="Verdana"/>
        </w:rPr>
        <w:t xml:space="preserve"> </w:t>
      </w:r>
      <w:r w:rsidR="00566BAE">
        <w:rPr>
          <w:rFonts w:ascii="Verdana" w:hAnsi="Verdana"/>
          <w:color w:val="000000" w:themeColor="text1"/>
        </w:rPr>
        <w:t xml:space="preserve">A threshold was placed on image-02 to to ease the process of crater counting by eye. This improved the contrast between the lighter and darker ridges with the grey of the Moon’s surface. The threshold removed the median greyscale value of the image, which resulted in the removal of the surface, and highlighted the lower and higher greyscale values of the image. This is shown by figure </w:t>
      </w:r>
      <w:r w:rsidR="002E71A2">
        <w:rPr>
          <w:rFonts w:ascii="Verdana" w:hAnsi="Verdana"/>
          <w:color w:val="000000" w:themeColor="text1"/>
        </w:rPr>
        <w:t>5</w:t>
      </w:r>
      <w:r w:rsidR="00566BAE">
        <w:rPr>
          <w:rFonts w:ascii="Verdana" w:hAnsi="Verdana"/>
          <w:color w:val="000000" w:themeColor="text1"/>
        </w:rPr>
        <w:t>.</w:t>
      </w:r>
    </w:p>
    <w:p w14:paraId="209AD6C5" w14:textId="1864B482" w:rsidR="004271BF" w:rsidRDefault="004271BF" w:rsidP="004271BF">
      <w:pPr>
        <w:jc w:val="both"/>
        <w:rPr>
          <w:rFonts w:ascii="Verdana" w:eastAsiaTheme="minorEastAsia" w:hAnsi="Verdana"/>
        </w:rPr>
      </w:pPr>
    </w:p>
    <w:p w14:paraId="6BF1E398" w14:textId="7AFF42AB" w:rsidR="00566BAE" w:rsidRPr="004271BF" w:rsidRDefault="0054058D" w:rsidP="004271BF">
      <w:pPr>
        <w:rPr>
          <w:rFonts w:ascii="Verdana" w:eastAsiaTheme="minorEastAsia" w:hAnsi="Verdana"/>
        </w:rPr>
      </w:pPr>
      <w:r>
        <w:rPr>
          <w:noProof/>
          <w:color w:val="00B050"/>
        </w:rPr>
        <mc:AlternateContent>
          <mc:Choice Requires="wpg">
            <w:drawing>
              <wp:anchor distT="0" distB="0" distL="114300" distR="114300" simplePos="0" relativeHeight="251658250" behindDoc="0" locked="0" layoutInCell="1" allowOverlap="1" wp14:anchorId="4D415660" wp14:editId="5DE9BBD0">
                <wp:simplePos x="0" y="0"/>
                <wp:positionH relativeFrom="column">
                  <wp:posOffset>2938145</wp:posOffset>
                </wp:positionH>
                <wp:positionV relativeFrom="paragraph">
                  <wp:posOffset>34290</wp:posOffset>
                </wp:positionV>
                <wp:extent cx="3431540" cy="3181985"/>
                <wp:effectExtent l="0" t="0" r="0" b="0"/>
                <wp:wrapSquare wrapText="bothSides"/>
                <wp:docPr id="355555073" name="Group 5"/>
                <wp:cNvGraphicFramePr/>
                <a:graphic xmlns:a="http://schemas.openxmlformats.org/drawingml/2006/main">
                  <a:graphicData uri="http://schemas.microsoft.com/office/word/2010/wordprocessingGroup">
                    <wpg:wgp>
                      <wpg:cNvGrpSpPr/>
                      <wpg:grpSpPr>
                        <a:xfrm>
                          <a:off x="0" y="0"/>
                          <a:ext cx="3431540" cy="3181985"/>
                          <a:chOff x="-50800" y="330330"/>
                          <a:chExt cx="4139565" cy="3246967"/>
                        </a:xfrm>
                      </wpg:grpSpPr>
                      <wps:wsp>
                        <wps:cNvPr id="548037551" name="Text Box 5"/>
                        <wps:cNvSpPr txBox="1"/>
                        <wps:spPr>
                          <a:xfrm>
                            <a:off x="-50800" y="2933830"/>
                            <a:ext cx="3972910" cy="643467"/>
                          </a:xfrm>
                          <a:prstGeom prst="rect">
                            <a:avLst/>
                          </a:prstGeom>
                          <a:noFill/>
                          <a:ln w="6350">
                            <a:noFill/>
                          </a:ln>
                        </wps:spPr>
                        <wps:txbx>
                          <w:txbxContent>
                            <w:p w14:paraId="2F48DBE6" w14:textId="19381A8E" w:rsidR="00566BAE" w:rsidRPr="00CB2F50" w:rsidRDefault="00566BAE" w:rsidP="00327EB9">
                              <w:pPr>
                                <w:rPr>
                                  <w:rFonts w:ascii="Verdana" w:hAnsi="Verdana"/>
                                  <w:b/>
                                  <w:bCs/>
                                  <w:color w:val="000000" w:themeColor="text1"/>
                                </w:rPr>
                              </w:pPr>
                              <w:r w:rsidRPr="002E71A2">
                                <w:rPr>
                                  <w:rFonts w:ascii="Verdana" w:hAnsi="Verdana"/>
                                  <w:b/>
                                  <w:bCs/>
                                  <w:color w:val="000000" w:themeColor="text1"/>
                                </w:rPr>
                                <w:t xml:space="preserve">Figure </w:t>
                              </w:r>
                              <w:r w:rsidR="002E71A2" w:rsidRPr="002E71A2">
                                <w:rPr>
                                  <w:rFonts w:ascii="Verdana" w:hAnsi="Verdana"/>
                                  <w:b/>
                                  <w:bCs/>
                                  <w:color w:val="000000" w:themeColor="text1"/>
                                </w:rPr>
                                <w:t>5</w:t>
                              </w:r>
                              <w:r w:rsidRPr="002E71A2">
                                <w:rPr>
                                  <w:rFonts w:ascii="Verdana" w:hAnsi="Verdana"/>
                                  <w:b/>
                                  <w:bCs/>
                                  <w:color w:val="000000" w:themeColor="text1"/>
                                </w:rPr>
                                <w:t xml:space="preserve">: </w:t>
                              </w:r>
                              <w:r>
                                <w:rPr>
                                  <w:rFonts w:ascii="Verdana" w:hAnsi="Verdana"/>
                                  <w:color w:val="000000" w:themeColor="text1"/>
                                </w:rPr>
                                <w:t>The image seen</w:t>
                              </w:r>
                              <w:r w:rsidR="001965C1">
                                <w:rPr>
                                  <w:rFonts w:ascii="Verdana" w:hAnsi="Verdana"/>
                                  <w:color w:val="000000" w:themeColor="text1"/>
                                </w:rPr>
                                <w:t xml:space="preserve"> </w:t>
                              </w:r>
                              <w:r>
                                <w:rPr>
                                  <w:rFonts w:ascii="Verdana" w:hAnsi="Verdana"/>
                                  <w:color w:val="000000" w:themeColor="text1"/>
                                </w:rPr>
                                <w:t xml:space="preserve">in figure </w:t>
                              </w:r>
                              <w:r w:rsidR="00FD520A">
                                <w:rPr>
                                  <w:rFonts w:ascii="Verdana" w:hAnsi="Verdana"/>
                                  <w:color w:val="000000" w:themeColor="text1"/>
                                </w:rPr>
                                <w:t>4</w:t>
                              </w:r>
                              <w:r>
                                <w:rPr>
                                  <w:rFonts w:ascii="Verdana" w:hAnsi="Verdana"/>
                                  <w:color w:val="00B050"/>
                                </w:rPr>
                                <w:t xml:space="preserve"> </w:t>
                              </w:r>
                              <w:r>
                                <w:rPr>
                                  <w:rFonts w:ascii="Verdana" w:hAnsi="Verdana"/>
                                  <w:color w:val="000000" w:themeColor="text1"/>
                                </w:rPr>
                                <w:t>after</w:t>
                              </w:r>
                              <w:r w:rsidR="00770375">
                                <w:rPr>
                                  <w:rFonts w:ascii="Verdana" w:hAnsi="Verdana"/>
                                  <w:color w:val="000000" w:themeColor="text1"/>
                                </w:rPr>
                                <w:t xml:space="preserve"> a</w:t>
                              </w:r>
                              <w:r>
                                <w:rPr>
                                  <w:rFonts w:ascii="Verdana" w:hAnsi="Verdana"/>
                                  <w:color w:val="000000" w:themeColor="text1"/>
                                </w:rPr>
                                <w:t xml:space="preserve"> threshold ha</w:t>
                              </w:r>
                              <w:r w:rsidR="00770375">
                                <w:rPr>
                                  <w:rFonts w:ascii="Verdana" w:hAnsi="Verdana"/>
                                  <w:color w:val="000000" w:themeColor="text1"/>
                                </w:rPr>
                                <w:t>d</w:t>
                              </w:r>
                              <w:r>
                                <w:rPr>
                                  <w:rFonts w:ascii="Verdana" w:hAnsi="Verdana"/>
                                  <w:color w:val="000000" w:themeColor="text1"/>
                                </w:rPr>
                                <w:t xml:space="preserve"> been applied to improve the </w:t>
                              </w:r>
                              <w:r w:rsidR="001965C1">
                                <w:rPr>
                                  <w:rFonts w:ascii="Verdana" w:hAnsi="Verdana"/>
                                  <w:color w:val="000000" w:themeColor="text1"/>
                                </w:rPr>
                                <w:t>visibility</w:t>
                              </w:r>
                              <w:r>
                                <w:rPr>
                                  <w:rFonts w:ascii="Verdana" w:hAnsi="Verdana"/>
                                  <w:color w:val="000000" w:themeColor="text1"/>
                                </w:rPr>
                                <w:t xml:space="preserve"> of the craters.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86267209" name="Picture 4" descr="A close-up of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0800" y="330330"/>
                            <a:ext cx="4139565" cy="2603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415660" id="Group 5" o:spid="_x0000_s1049" style="position:absolute;margin-left:231.35pt;margin-top:2.7pt;width:270.2pt;height:250.55pt;z-index:251658250;mso-width-relative:margin;mso-height-relative:margin" coordorigin="-508,3303" coordsize="41395,324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">
                <v:shape id="Text Box 5" o:spid="_x0000_s1050" type="#_x0000_t202" style="position:absolute;left:-508;top:29338;width:39729;height:6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" filled="f" stroked="f" strokeweight=".5pt">
                  <v:textbox>
                    <w:txbxContent>
                      <w:p w14:paraId="2F48DBE6" w14:textId="19381A8E" w:rsidR="00566BAE" w:rsidRPr="00CB2F50" w:rsidRDefault="00566BAE" w:rsidP="00327EB9">
                        <w:pPr>
                          <w:rPr>
                            <w:rFonts w:ascii="Verdana" w:hAnsi="Verdana"/>
                            <w:b/>
                            <w:bCs/>
                            <w:color w:val="000000" w:themeColor="text1"/>
                          </w:rPr>
                        </w:pPr>
                        <w:r w:rsidRPr="002E71A2">
                          <w:rPr>
                            <w:rFonts w:ascii="Verdana" w:hAnsi="Verdana"/>
                            <w:b/>
                            <w:bCs/>
                            <w:color w:val="000000" w:themeColor="text1"/>
                          </w:rPr>
                          <w:t xml:space="preserve">Figure </w:t>
                        </w:r>
                        <w:r w:rsidR="002E71A2" w:rsidRPr="002E71A2">
                          <w:rPr>
                            <w:rFonts w:ascii="Verdana" w:hAnsi="Verdana"/>
                            <w:b/>
                            <w:bCs/>
                            <w:color w:val="000000" w:themeColor="text1"/>
                          </w:rPr>
                          <w:t>5</w:t>
                        </w:r>
                        <w:r w:rsidRPr="002E71A2">
                          <w:rPr>
                            <w:rFonts w:ascii="Verdana" w:hAnsi="Verdana"/>
                            <w:b/>
                            <w:bCs/>
                            <w:color w:val="000000" w:themeColor="text1"/>
                          </w:rPr>
                          <w:t xml:space="preserve">: </w:t>
                        </w:r>
                        <w:r>
                          <w:rPr>
                            <w:rFonts w:ascii="Verdana" w:hAnsi="Verdana"/>
                            <w:color w:val="000000" w:themeColor="text1"/>
                          </w:rPr>
                          <w:t>The image seen</w:t>
                        </w:r>
                        <w:r w:rsidR="001965C1">
                          <w:rPr>
                            <w:rFonts w:ascii="Verdana" w:hAnsi="Verdana"/>
                            <w:color w:val="000000" w:themeColor="text1"/>
                          </w:rPr>
                          <w:t xml:space="preserve"> </w:t>
                        </w:r>
                        <w:r>
                          <w:rPr>
                            <w:rFonts w:ascii="Verdana" w:hAnsi="Verdana"/>
                            <w:color w:val="000000" w:themeColor="text1"/>
                          </w:rPr>
                          <w:t xml:space="preserve">in figure </w:t>
                        </w:r>
                        <w:r w:rsidR="00FD520A">
                          <w:rPr>
                            <w:rFonts w:ascii="Verdana" w:hAnsi="Verdana"/>
                            <w:color w:val="000000" w:themeColor="text1"/>
                          </w:rPr>
                          <w:t>4</w:t>
                        </w:r>
                        <w:r>
                          <w:rPr>
                            <w:rFonts w:ascii="Verdana" w:hAnsi="Verdana"/>
                            <w:color w:val="00B050"/>
                          </w:rPr>
                          <w:t xml:space="preserve"> </w:t>
                        </w:r>
                        <w:r>
                          <w:rPr>
                            <w:rFonts w:ascii="Verdana" w:hAnsi="Verdana"/>
                            <w:color w:val="000000" w:themeColor="text1"/>
                          </w:rPr>
                          <w:t>after</w:t>
                        </w:r>
                        <w:r w:rsidR="00770375">
                          <w:rPr>
                            <w:rFonts w:ascii="Verdana" w:hAnsi="Verdana"/>
                            <w:color w:val="000000" w:themeColor="text1"/>
                          </w:rPr>
                          <w:t xml:space="preserve"> a</w:t>
                        </w:r>
                        <w:r>
                          <w:rPr>
                            <w:rFonts w:ascii="Verdana" w:hAnsi="Verdana"/>
                            <w:color w:val="000000" w:themeColor="text1"/>
                          </w:rPr>
                          <w:t xml:space="preserve"> threshold ha</w:t>
                        </w:r>
                        <w:r w:rsidR="00770375">
                          <w:rPr>
                            <w:rFonts w:ascii="Verdana" w:hAnsi="Verdana"/>
                            <w:color w:val="000000" w:themeColor="text1"/>
                          </w:rPr>
                          <w:t>d</w:t>
                        </w:r>
                        <w:r>
                          <w:rPr>
                            <w:rFonts w:ascii="Verdana" w:hAnsi="Verdana"/>
                            <w:color w:val="000000" w:themeColor="text1"/>
                          </w:rPr>
                          <w:t xml:space="preserve"> been applied to improve the </w:t>
                        </w:r>
                        <w:r w:rsidR="001965C1">
                          <w:rPr>
                            <w:rFonts w:ascii="Verdana" w:hAnsi="Verdana"/>
                            <w:color w:val="000000" w:themeColor="text1"/>
                          </w:rPr>
                          <w:t>visibility</w:t>
                        </w:r>
                        <w:r>
                          <w:rPr>
                            <w:rFonts w:ascii="Verdana" w:hAnsi="Verdana"/>
                            <w:color w:val="000000" w:themeColor="text1"/>
                          </w:rPr>
                          <w:t xml:space="preserve"> of the craters. </w:t>
                        </w:r>
                      </w:p>
                    </w:txbxContent>
                  </v:textbox>
                </v:shape>
                <v:shape id="Picture 4" o:spid="_x0000_s1051" type="#_x0000_t75" alt="A close-up of a black background&#10;&#10;Description automatically generated" style="position:absolute;left:-508;top:3303;width:41395;height:26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">
                  <v:imagedata r:id="rId17" o:title="A close-up of a black background&#10;&#10;Description automatically generated"/>
                </v:shape>
                <w10:wrap type="square"/>
              </v:group>
            </w:pict>
          </mc:Fallback>
        </mc:AlternateContent>
      </w:r>
      <w:r w:rsidR="00932FB1">
        <w:rPr>
          <w:rFonts w:ascii="Verdana" w:eastAsiaTheme="minorEastAsia" w:hAnsi="Verdana"/>
        </w:rPr>
        <w:t>The final v</w:t>
      </w:r>
      <w:r w:rsidR="00985B42">
        <w:rPr>
          <w:rFonts w:ascii="Verdana" w:eastAsiaTheme="minorEastAsia" w:hAnsi="Verdana"/>
        </w:rPr>
        <w:t xml:space="preserve">alues for the parameters were </w:t>
      </w:r>
      <w:r w:rsidR="00984351">
        <w:rPr>
          <w:rFonts w:ascii="Verdana" w:eastAsiaTheme="minorEastAsia" w:hAnsi="Verdana"/>
        </w:rPr>
        <w:t>Min</w:t>
      </w:r>
      <w:r w:rsidR="0073647B">
        <w:rPr>
          <w:rFonts w:ascii="Verdana" w:eastAsiaTheme="minorEastAsia" w:hAnsi="Verdana"/>
        </w:rPr>
        <w:t>_</w:t>
      </w:r>
      <w:r w:rsidR="00984351">
        <w:rPr>
          <w:rFonts w:ascii="Verdana" w:eastAsiaTheme="minorEastAsia" w:hAnsi="Verdana"/>
        </w:rPr>
        <w:t xml:space="preserve">Dist = </w:t>
      </w:r>
      <w:r w:rsidR="00AF586F">
        <w:rPr>
          <w:rFonts w:ascii="Verdana" w:eastAsiaTheme="minorEastAsia" w:hAnsi="Verdana"/>
        </w:rPr>
        <w:t>35</w:t>
      </w:r>
      <w:r w:rsidR="00984351">
        <w:rPr>
          <w:rFonts w:ascii="Verdana" w:eastAsiaTheme="minorEastAsia" w:hAnsi="Verdana"/>
        </w:rPr>
        <w:t xml:space="preserve">, </w:t>
      </w:r>
      <w:r w:rsidR="00985B42">
        <w:rPr>
          <w:rFonts w:ascii="Verdana" w:eastAsiaTheme="minorEastAsia" w:hAnsi="Verdana"/>
        </w:rPr>
        <w:t xml:space="preserve">Param1 = 30, Param2 = </w:t>
      </w:r>
      <w:r w:rsidR="00AF38B9">
        <w:rPr>
          <w:rFonts w:ascii="Verdana" w:eastAsiaTheme="minorEastAsia" w:hAnsi="Verdana"/>
        </w:rPr>
        <w:t>3</w:t>
      </w:r>
      <w:r w:rsidR="00985B42">
        <w:rPr>
          <w:rFonts w:ascii="Verdana" w:eastAsiaTheme="minorEastAsia" w:hAnsi="Verdana"/>
        </w:rPr>
        <w:t>, Min_Radius = 0 and Max_</w:t>
      </w:r>
      <w:r w:rsidR="0082673B">
        <w:rPr>
          <w:rFonts w:ascii="Verdana" w:eastAsiaTheme="minorEastAsia" w:hAnsi="Verdana"/>
        </w:rPr>
        <w:t>Radius =50</w:t>
      </w:r>
      <w:r w:rsidR="00B44047">
        <w:rPr>
          <w:rFonts w:ascii="Verdana" w:eastAsiaTheme="minorEastAsia" w:hAnsi="Verdana"/>
        </w:rPr>
        <w:t xml:space="preserve">, which corresponded to a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r</m:t>
            </m:r>
          </m:sub>
        </m:sSub>
      </m:oMath>
      <w:r w:rsidR="00B44047">
        <w:rPr>
          <w:rFonts w:ascii="Verdana" w:eastAsiaTheme="minorEastAsia" w:hAnsi="Verdana"/>
          <w:color w:val="000000" w:themeColor="text1"/>
        </w:rPr>
        <w:t xml:space="preserve"> of </w:t>
      </w:r>
      <m:oMath>
        <m:r>
          <w:rPr>
            <w:rFonts w:ascii="Cambria Math" w:eastAsiaTheme="minorEastAsia" w:hAnsi="Cambria Math"/>
            <w:color w:val="000000" w:themeColor="text1"/>
          </w:rPr>
          <m:t>78%</m:t>
        </m:r>
      </m:oMath>
      <w:r w:rsidR="00F72E66">
        <w:rPr>
          <w:rFonts w:ascii="Verdana" w:eastAsiaTheme="minorEastAsia" w:hAnsi="Verdana"/>
        </w:rPr>
        <w:t xml:space="preserve">. </w:t>
      </w:r>
      <w:r w:rsidR="00E7670A">
        <w:rPr>
          <w:rFonts w:ascii="Verdana" w:eastAsiaTheme="minorEastAsia" w:hAnsi="Verdana"/>
        </w:rPr>
        <w:t xml:space="preserve">Once the parameters had been refined such that the </w:t>
      </w:r>
      <w:r w:rsidR="00D85F44">
        <w:rPr>
          <w:rFonts w:ascii="Verdana" w:eastAsiaTheme="minorEastAsia" w:hAnsi="Verdana"/>
        </w:rPr>
        <w:t>algorithm had a high consistent detection rate</w:t>
      </w:r>
      <w:r w:rsidR="002B5580">
        <w:rPr>
          <w:rFonts w:ascii="Verdana" w:eastAsiaTheme="minorEastAsia" w:hAnsi="Verdana"/>
        </w:rPr>
        <w:t>, it was used to dete</w:t>
      </w:r>
      <w:r w:rsidR="008A75FB">
        <w:rPr>
          <w:rFonts w:ascii="Verdana" w:eastAsiaTheme="minorEastAsia" w:hAnsi="Verdana"/>
        </w:rPr>
        <w:t>rmine</w:t>
      </w:r>
      <w:r w:rsidR="002B5580">
        <w:rPr>
          <w:rFonts w:ascii="Verdana" w:eastAsiaTheme="minorEastAsia" w:hAnsi="Verdana"/>
        </w:rPr>
        <w:t xml:space="preserve"> the number of craters </w:t>
      </w:r>
      <w:r w:rsidR="00454388">
        <w:rPr>
          <w:rFonts w:ascii="Verdana" w:eastAsiaTheme="minorEastAsia" w:hAnsi="Verdana"/>
        </w:rPr>
        <w:t>in</w:t>
      </w:r>
      <w:r w:rsidR="006E3788">
        <w:rPr>
          <w:rFonts w:ascii="Verdana" w:eastAsiaTheme="minorEastAsia" w:hAnsi="Verdana"/>
        </w:rPr>
        <w:t xml:space="preserve"> </w:t>
      </w:r>
      <w:r w:rsidR="0016374E">
        <w:rPr>
          <w:rFonts w:ascii="Verdana" w:eastAsiaTheme="minorEastAsia" w:hAnsi="Verdana"/>
        </w:rPr>
        <w:t>28</w:t>
      </w:r>
      <w:r w:rsidR="006E3788">
        <w:rPr>
          <w:rFonts w:ascii="Verdana" w:eastAsiaTheme="minorEastAsia" w:hAnsi="Verdana"/>
        </w:rPr>
        <w:t xml:space="preserve"> different images of the moon.</w:t>
      </w:r>
      <w:r w:rsidR="000D1325">
        <w:rPr>
          <w:rFonts w:ascii="Verdana" w:eastAsiaTheme="minorEastAsia" w:hAnsi="Verdana"/>
        </w:rPr>
        <w:t xml:space="preserve"> </w:t>
      </w:r>
      <w:r w:rsidR="000D1325" w:rsidRPr="005E7DA4">
        <w:rPr>
          <w:rFonts w:ascii="Verdana" w:eastAsiaTheme="minorEastAsia" w:hAnsi="Verdana"/>
          <w:color w:val="FF0000"/>
        </w:rPr>
        <w:t xml:space="preserve">The Hough_Circles function </w:t>
      </w:r>
      <w:r w:rsidR="000D1325" w:rsidRPr="005E7DA4">
        <w:rPr>
          <w:rFonts w:ascii="Verdana" w:eastAsia="Verdana" w:hAnsi="Verdana" w:cs="Verdana"/>
          <w:color w:val="FF0000"/>
        </w:rPr>
        <w:t xml:space="preserve">returned information about the pixel centre </w:t>
      </w:r>
      <m:oMath>
        <m:d>
          <m:dPr>
            <m:ctrlPr>
              <w:ins w:id="5" w:author="Microsoft Word" w:date="2024-11-01T16:14:00Z" w16du:dateUtc="2024-11-01T16:14:00Z">
                <w:rPr>
                  <w:rFonts w:ascii="Cambria Math" w:hAnsi="Cambria Math"/>
                  <w:color w:val="FF0000"/>
                </w:rPr>
              </w:ins>
            </m:ctrlPr>
          </m:dPr>
          <m:e>
            <m:sSub>
              <m:sSubPr>
                <m:ctrlPr>
                  <w:ins w:id="6" w:author="Microsoft Word" w:date="2024-11-01T16:14:00Z" w16du:dateUtc="2024-11-01T16:14:00Z">
                    <w:rPr>
                      <w:rFonts w:ascii="Cambria Math" w:hAnsi="Cambria Math"/>
                      <w:color w:val="FF0000"/>
                    </w:rPr>
                  </w:ins>
                </m:ctrlPr>
              </m:sSubPr>
              <m:e>
                <m:r>
                  <w:ins w:id="7" w:author="Microsoft Word" w:date="2024-11-01T16:14:00Z" w16du:dateUtc="2024-11-01T16:14:00Z">
                    <w:rPr>
                      <w:rFonts w:ascii="Cambria Math" w:hAnsi="Cambria Math"/>
                      <w:color w:val="FF0000"/>
                    </w:rPr>
                    <m:t>p</m:t>
                  </w:ins>
                </m:r>
              </m:e>
              <m:sub>
                <m:r>
                  <w:ins w:id="8" w:author="Microsoft Word" w:date="2024-11-01T16:14:00Z" w16du:dateUtc="2024-11-01T16:14:00Z">
                    <w:rPr>
                      <w:rFonts w:ascii="Cambria Math" w:hAnsi="Cambria Math"/>
                      <w:color w:val="FF0000"/>
                    </w:rPr>
                    <m:t>x</m:t>
                  </w:ins>
                </m:r>
              </m:sub>
            </m:sSub>
            <m:r>
              <w:ins w:id="9" w:author="Microsoft Word" w:date="2024-11-01T16:14:00Z" w16du:dateUtc="2024-11-01T16:14:00Z">
                <w:rPr>
                  <w:rFonts w:ascii="Cambria Math" w:hAnsi="Cambria Math"/>
                  <w:color w:val="FF0000"/>
                </w:rPr>
                <m:t xml:space="preserve"> ,  </m:t>
              </w:ins>
            </m:r>
            <m:sSub>
              <m:sSubPr>
                <m:ctrlPr>
                  <w:ins w:id="10" w:author="Microsoft Word" w:date="2024-11-01T16:14:00Z" w16du:dateUtc="2024-11-01T16:14:00Z">
                    <w:rPr>
                      <w:rFonts w:ascii="Cambria Math" w:hAnsi="Cambria Math"/>
                      <w:color w:val="FF0000"/>
                    </w:rPr>
                  </w:ins>
                </m:ctrlPr>
              </m:sSubPr>
              <m:e>
                <m:r>
                  <w:ins w:id="11" w:author="Microsoft Word" w:date="2024-11-01T16:14:00Z" w16du:dateUtc="2024-11-01T16:14:00Z">
                    <w:rPr>
                      <w:rFonts w:ascii="Cambria Math" w:hAnsi="Cambria Math"/>
                      <w:color w:val="FF0000"/>
                    </w:rPr>
                    <m:t>p</m:t>
                  </w:ins>
                </m:r>
              </m:e>
              <m:sub>
                <m:r>
                  <w:ins w:id="12" w:author="Microsoft Word" w:date="2024-11-01T16:14:00Z" w16du:dateUtc="2024-11-01T16:14:00Z">
                    <w:rPr>
                      <w:rFonts w:ascii="Cambria Math" w:hAnsi="Cambria Math"/>
                      <w:color w:val="FF0000"/>
                    </w:rPr>
                    <m:t>y</m:t>
                  </w:ins>
                </m:r>
              </m:sub>
            </m:sSub>
          </m:e>
        </m:d>
        <m:r>
          <w:ins w:id="13" w:author="Microsoft Word" w:date="2024-11-01T16:14:00Z" w16du:dateUtc="2024-11-01T16:14:00Z">
            <w:rPr>
              <w:rFonts w:ascii="Cambria Math" w:hAnsi="Cambria Math"/>
              <w:color w:val="FF0000"/>
            </w:rPr>
            <m:t> </m:t>
          </w:ins>
        </m:r>
      </m:oMath>
      <w:r w:rsidR="000D1325" w:rsidRPr="005E7DA4">
        <w:rPr>
          <w:rFonts w:ascii="Verdana" w:eastAsia="Verdana" w:hAnsi="Verdana" w:cs="Verdana"/>
          <w:color w:val="FF0000"/>
        </w:rPr>
        <w:t xml:space="preserve">and the radius, </w:t>
      </w:r>
      <m:oMath>
        <m:r>
          <w:rPr>
            <w:rFonts w:ascii="Cambria Math" w:eastAsia="Verdana" w:hAnsi="Cambria Math" w:cs="Verdana"/>
            <w:color w:val="FF0000"/>
            <w:sz w:val="26"/>
            <w:szCs w:val="26"/>
          </w:rPr>
          <m:t>r</m:t>
        </m:r>
      </m:oMath>
      <w:r w:rsidR="000D1325" w:rsidRPr="005E7DA4">
        <w:rPr>
          <w:rFonts w:ascii="Verdana" w:eastAsia="Verdana" w:hAnsi="Verdana" w:cs="Verdana"/>
          <w:color w:val="FF0000"/>
        </w:rPr>
        <w:t>, for every circle detected</w:t>
      </w:r>
      <w:r w:rsidR="004D5414" w:rsidRPr="005E7DA4">
        <w:rPr>
          <w:rFonts w:ascii="Verdana" w:eastAsia="Verdana" w:hAnsi="Verdana" w:cs="Verdana"/>
          <w:color w:val="FF0000"/>
        </w:rPr>
        <w:t>, which</w:t>
      </w:r>
      <w:r w:rsidR="00C903ED" w:rsidRPr="005E7DA4">
        <w:rPr>
          <w:rFonts w:ascii="Verdana" w:eastAsia="Verdana" w:hAnsi="Verdana" w:cs="Verdana"/>
          <w:color w:val="FF0000"/>
        </w:rPr>
        <w:t xml:space="preserve"> </w:t>
      </w:r>
      <w:r w:rsidR="000F56E7" w:rsidRPr="005E7DA4">
        <w:rPr>
          <w:rFonts w:ascii="Verdana" w:eastAsia="Verdana" w:hAnsi="Verdana" w:cs="Verdana"/>
          <w:color w:val="FF0000"/>
        </w:rPr>
        <w:t>enabled</w:t>
      </w:r>
      <w:r w:rsidR="00C903ED" w:rsidRPr="005E7DA4">
        <w:rPr>
          <w:rFonts w:ascii="Verdana" w:eastAsia="Verdana" w:hAnsi="Verdana" w:cs="Verdana"/>
          <w:color w:val="FF0000"/>
        </w:rPr>
        <w:t xml:space="preserve"> the </w:t>
      </w:r>
      <w:r w:rsidR="00D979BD" w:rsidRPr="005E7DA4">
        <w:rPr>
          <w:rFonts w:ascii="Verdana" w:eastAsia="Verdana" w:hAnsi="Verdana" w:cs="Verdana"/>
          <w:color w:val="FF0000"/>
        </w:rPr>
        <w:t xml:space="preserve">cumulative frequency for each diameter value </w:t>
      </w:r>
      <w:r w:rsidR="00552099" w:rsidRPr="005E7DA4">
        <w:rPr>
          <w:rFonts w:ascii="Verdana" w:eastAsia="Verdana" w:hAnsi="Verdana" w:cs="Verdana"/>
          <w:color w:val="FF0000"/>
        </w:rPr>
        <w:t>to</w:t>
      </w:r>
      <w:r w:rsidR="00D979BD" w:rsidRPr="005E7DA4">
        <w:rPr>
          <w:rFonts w:ascii="Verdana" w:eastAsia="Verdana" w:hAnsi="Verdana" w:cs="Verdana"/>
          <w:color w:val="FF0000"/>
        </w:rPr>
        <w:t xml:space="preserve"> be </w:t>
      </w:r>
      <w:r w:rsidR="00552099" w:rsidRPr="005E7DA4">
        <w:rPr>
          <w:rFonts w:ascii="Verdana" w:eastAsia="Verdana" w:hAnsi="Verdana" w:cs="Verdana"/>
          <w:color w:val="FF0000"/>
        </w:rPr>
        <w:t>easily calcu</w:t>
      </w:r>
      <w:r w:rsidR="0087167E" w:rsidRPr="005E7DA4">
        <w:rPr>
          <w:rFonts w:ascii="Verdana" w:eastAsia="Verdana" w:hAnsi="Verdana" w:cs="Verdana"/>
          <w:color w:val="FF0000"/>
        </w:rPr>
        <w:t>l</w:t>
      </w:r>
      <w:r w:rsidR="00552099" w:rsidRPr="005E7DA4">
        <w:rPr>
          <w:rFonts w:ascii="Verdana" w:eastAsia="Verdana" w:hAnsi="Verdana" w:cs="Verdana"/>
          <w:color w:val="FF0000"/>
        </w:rPr>
        <w:t>a</w:t>
      </w:r>
      <w:r w:rsidR="0087167E" w:rsidRPr="005E7DA4">
        <w:rPr>
          <w:rFonts w:ascii="Verdana" w:eastAsia="Verdana" w:hAnsi="Verdana" w:cs="Verdana"/>
          <w:color w:val="FF0000"/>
        </w:rPr>
        <w:t>ted.</w:t>
      </w:r>
      <w:r w:rsidR="009B4E96" w:rsidRPr="005E7DA4">
        <w:rPr>
          <w:rFonts w:ascii="Verdana" w:eastAsiaTheme="minorEastAsia" w:hAnsi="Verdana"/>
          <w:color w:val="FF0000"/>
        </w:rPr>
        <w:t xml:space="preserve"> </w:t>
      </w:r>
      <w:r w:rsidR="00B607FF">
        <w:rPr>
          <w:rFonts w:ascii="Verdana" w:eastAsiaTheme="minorEastAsia" w:hAnsi="Verdana"/>
          <w:color w:val="000000" w:themeColor="text1"/>
        </w:rPr>
        <w:t xml:space="preserve">These </w:t>
      </w:r>
      <w:r w:rsidR="001858B5">
        <w:rPr>
          <w:rFonts w:ascii="Verdana" w:eastAsiaTheme="minorEastAsia" w:hAnsi="Verdana"/>
          <w:color w:val="000000" w:themeColor="text1"/>
        </w:rPr>
        <w:t>28</w:t>
      </w:r>
      <w:r w:rsidR="00B607FF">
        <w:rPr>
          <w:rFonts w:ascii="Verdana" w:eastAsiaTheme="minorEastAsia" w:hAnsi="Verdana"/>
          <w:color w:val="000000" w:themeColor="text1"/>
        </w:rPr>
        <w:t xml:space="preserve"> images mapped the entire surface of the moon </w:t>
      </w:r>
      <w:r w:rsidR="00566BAE">
        <w:rPr>
          <w:rFonts w:ascii="Verdana" w:eastAsiaTheme="minorEastAsia" w:hAnsi="Verdana"/>
          <w:color w:val="000000" w:themeColor="text1"/>
        </w:rPr>
        <w:t xml:space="preserve">(apart from the poles) </w:t>
      </w:r>
      <w:r w:rsidR="00B607FF">
        <w:rPr>
          <w:rFonts w:ascii="Verdana" w:eastAsiaTheme="minorEastAsia" w:hAnsi="Verdana"/>
          <w:color w:val="000000" w:themeColor="text1"/>
        </w:rPr>
        <w:t>as</w:t>
      </w:r>
      <w:r w:rsidR="00566BAE">
        <w:rPr>
          <w:rFonts w:ascii="Verdana" w:eastAsiaTheme="minorEastAsia" w:hAnsi="Verdana"/>
          <w:color w:val="000000" w:themeColor="text1"/>
        </w:rPr>
        <w:t>-</w:t>
      </w:r>
      <w:r w:rsidR="00B607FF">
        <w:rPr>
          <w:rFonts w:ascii="Verdana" w:eastAsiaTheme="minorEastAsia" w:hAnsi="Verdana"/>
          <w:color w:val="000000" w:themeColor="text1"/>
        </w:rPr>
        <w:t>well</w:t>
      </w:r>
      <w:r w:rsidR="00566BAE">
        <w:rPr>
          <w:rFonts w:ascii="Verdana" w:eastAsiaTheme="minorEastAsia" w:hAnsi="Verdana"/>
          <w:color w:val="000000" w:themeColor="text1"/>
        </w:rPr>
        <w:t>-</w:t>
      </w:r>
      <w:r w:rsidR="00B607FF">
        <w:rPr>
          <w:rFonts w:ascii="Verdana" w:eastAsiaTheme="minorEastAsia" w:hAnsi="Verdana"/>
          <w:color w:val="000000" w:themeColor="text1"/>
        </w:rPr>
        <w:t xml:space="preserve">as </w:t>
      </w:r>
      <w:r w:rsidR="00566BAE">
        <w:rPr>
          <w:rFonts w:ascii="Verdana" w:eastAsiaTheme="minorEastAsia" w:hAnsi="Verdana"/>
          <w:color w:val="000000" w:themeColor="text1"/>
        </w:rPr>
        <w:t>providing</w:t>
      </w:r>
      <w:r w:rsidR="00B607FF">
        <w:rPr>
          <w:rFonts w:ascii="Verdana" w:eastAsiaTheme="minorEastAsia" w:hAnsi="Verdana"/>
          <w:color w:val="000000" w:themeColor="text1"/>
        </w:rPr>
        <w:t xml:space="preserve"> the </w:t>
      </w:r>
      <w:r w:rsidR="00333CB9">
        <w:rPr>
          <w:rFonts w:ascii="Verdana" w:eastAsiaTheme="minorEastAsia" w:hAnsi="Verdana"/>
          <w:color w:val="000000" w:themeColor="text1"/>
        </w:rPr>
        <w:t>relevant longitudinal and latitudinal</w:t>
      </w:r>
      <w:r w:rsidR="00CC7DDF">
        <w:rPr>
          <w:rFonts w:ascii="Verdana" w:eastAsiaTheme="minorEastAsia" w:hAnsi="Verdana"/>
          <w:color w:val="000000" w:themeColor="text1"/>
        </w:rPr>
        <w:t xml:space="preserve"> (LL)</w:t>
      </w:r>
      <w:r w:rsidR="00333CB9">
        <w:rPr>
          <w:rFonts w:ascii="Verdana" w:eastAsiaTheme="minorEastAsia" w:hAnsi="Verdana"/>
          <w:color w:val="000000" w:themeColor="text1"/>
        </w:rPr>
        <w:t xml:space="preserve"> data</w:t>
      </w:r>
      <w:r w:rsidR="00B06608">
        <w:rPr>
          <w:rFonts w:ascii="Verdana" w:eastAsiaTheme="minorEastAsia" w:hAnsi="Verdana"/>
          <w:color w:val="000000" w:themeColor="text1"/>
        </w:rPr>
        <w:t xml:space="preserve"> for </w:t>
      </w:r>
      <w:r w:rsidR="006A7411">
        <w:rPr>
          <w:rFonts w:ascii="Verdana" w:eastAsiaTheme="minorEastAsia" w:hAnsi="Verdana"/>
          <w:color w:val="000000" w:themeColor="text1"/>
        </w:rPr>
        <w:t xml:space="preserve">all </w:t>
      </w:r>
      <w:r w:rsidR="00B06608">
        <w:rPr>
          <w:rFonts w:ascii="Verdana" w:eastAsiaTheme="minorEastAsia" w:hAnsi="Verdana"/>
          <w:color w:val="000000" w:themeColor="text1"/>
        </w:rPr>
        <w:t xml:space="preserve">four corner pixels of </w:t>
      </w:r>
      <w:r w:rsidR="006A7411">
        <w:rPr>
          <w:rFonts w:ascii="Verdana" w:eastAsiaTheme="minorEastAsia" w:hAnsi="Verdana"/>
          <w:color w:val="000000" w:themeColor="text1"/>
        </w:rPr>
        <w:t>each</w:t>
      </w:r>
      <w:r w:rsidR="00B06608">
        <w:rPr>
          <w:rFonts w:ascii="Verdana" w:eastAsiaTheme="minorEastAsia" w:hAnsi="Verdana"/>
          <w:color w:val="000000" w:themeColor="text1"/>
        </w:rPr>
        <w:t xml:space="preserve"> image</w:t>
      </w:r>
      <w:r w:rsidR="004F6155">
        <w:rPr>
          <w:rFonts w:ascii="Verdana" w:eastAsiaTheme="minorEastAsia" w:hAnsi="Verdana"/>
          <w:color w:val="000000" w:themeColor="text1"/>
        </w:rPr>
        <w:t>.</w:t>
      </w:r>
      <w:r w:rsidR="005E572C">
        <w:rPr>
          <w:rFonts w:ascii="Verdana" w:eastAsiaTheme="minorEastAsia" w:hAnsi="Verdana"/>
          <w:color w:val="000000" w:themeColor="text1"/>
        </w:rPr>
        <w:t xml:space="preserve"> </w:t>
      </w:r>
    </w:p>
    <w:p w14:paraId="783CA97D" w14:textId="77777777" w:rsidR="00F772EE" w:rsidRDefault="00F772EE" w:rsidP="004271BF">
      <w:pPr>
        <w:rPr>
          <w:rFonts w:ascii="Verdana" w:hAnsi="Verdana"/>
          <w:color w:val="000000" w:themeColor="text1"/>
        </w:rPr>
      </w:pPr>
    </w:p>
    <w:p w14:paraId="3C353F3D" w14:textId="6C286B46" w:rsidR="00DD344D" w:rsidRDefault="00566BAE" w:rsidP="00566BAE">
      <w:pPr>
        <w:jc w:val="both"/>
        <w:rPr>
          <w:rFonts w:ascii="Verdana" w:eastAsiaTheme="minorEastAsia" w:hAnsi="Verdana"/>
          <w:color w:val="000000" w:themeColor="text1"/>
        </w:rPr>
      </w:pPr>
      <w:r>
        <w:rPr>
          <w:rFonts w:ascii="Verdana" w:hAnsi="Verdana"/>
          <w:color w:val="000000" w:themeColor="text1"/>
        </w:rPr>
        <w:t>To</w:t>
      </w:r>
      <w:r w:rsidR="00F772EE">
        <w:rPr>
          <w:rFonts w:ascii="Verdana" w:hAnsi="Verdana"/>
          <w:color w:val="000000" w:themeColor="text1"/>
        </w:rPr>
        <w:t xml:space="preserve"> sort the 3D array</w:t>
      </w:r>
      <w:r w:rsidR="00990DE8">
        <w:rPr>
          <w:rFonts w:ascii="Verdana" w:hAnsi="Verdana"/>
          <w:color w:val="000000" w:themeColor="text1"/>
        </w:rPr>
        <w:t>, obtained</w:t>
      </w:r>
      <w:r w:rsidR="00F772EE">
        <w:rPr>
          <w:rFonts w:ascii="Verdana" w:hAnsi="Verdana"/>
          <w:color w:val="000000" w:themeColor="text1"/>
        </w:rPr>
        <w:t xml:space="preserve"> </w:t>
      </w:r>
      <w:r w:rsidR="000C71FE">
        <w:rPr>
          <w:rFonts w:ascii="Verdana" w:hAnsi="Verdana"/>
          <w:color w:val="000000" w:themeColor="text1"/>
        </w:rPr>
        <w:t xml:space="preserve">by Hough </w:t>
      </w:r>
      <w:r w:rsidR="007A5946">
        <w:rPr>
          <w:rFonts w:ascii="Verdana" w:hAnsi="Verdana"/>
          <w:color w:val="000000" w:themeColor="text1"/>
        </w:rPr>
        <w:t xml:space="preserve">Circles, </w:t>
      </w:r>
      <w:r w:rsidR="00F772EE">
        <w:rPr>
          <w:rFonts w:ascii="Verdana" w:hAnsi="Verdana"/>
          <w:color w:val="000000" w:themeColor="text1"/>
        </w:rPr>
        <w:t xml:space="preserve">into ascending order of radius, the crater array had to be flattened to 2D and reordered to display the craters in order of ascending size. </w:t>
      </w:r>
      <w:r w:rsidR="00AD46F9">
        <w:rPr>
          <w:rFonts w:ascii="Verdana" w:hAnsi="Verdana"/>
          <w:color w:val="000000" w:themeColor="text1"/>
        </w:rPr>
        <w:t xml:space="preserve">From this the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oMath>
      <w:r w:rsidR="00AD46F9">
        <w:rPr>
          <w:rFonts w:ascii="Verdana" w:eastAsiaTheme="minorEastAsia" w:hAnsi="Verdana"/>
        </w:rPr>
        <w:t xml:space="preserve"> was calculated for each image using the process described in the theory section. </w:t>
      </w:r>
      <w:r w:rsidR="000A48B0">
        <w:rPr>
          <w:rFonts w:ascii="Verdana" w:hAnsi="Verdana"/>
          <w:color w:val="000000" w:themeColor="text1"/>
        </w:rPr>
        <w:t>T</w:t>
      </w:r>
      <w:r w:rsidR="0013743E">
        <w:rPr>
          <w:rFonts w:ascii="Verdana" w:hAnsi="Verdana"/>
          <w:color w:val="000000" w:themeColor="text1"/>
        </w:rPr>
        <w:t>here were two</w:t>
      </w:r>
      <w:r w:rsidR="000A48B0">
        <w:rPr>
          <w:rFonts w:ascii="Verdana" w:hAnsi="Verdana"/>
          <w:color w:val="000000" w:themeColor="text1"/>
        </w:rPr>
        <w:t xml:space="preserve"> </w:t>
      </w:r>
      <w:r w:rsidR="00345BCF">
        <w:rPr>
          <w:rFonts w:ascii="Verdana" w:hAnsi="Verdana"/>
          <w:color w:val="000000" w:themeColor="text1"/>
        </w:rPr>
        <w:t xml:space="preserve">different </w:t>
      </w:r>
      <w:r w:rsidR="000A48B0">
        <w:rPr>
          <w:rFonts w:ascii="Verdana" w:hAnsi="Verdana"/>
          <w:color w:val="000000" w:themeColor="text1"/>
        </w:rPr>
        <w:t>areas</w:t>
      </w:r>
      <w:r w:rsidR="0013743E">
        <w:rPr>
          <w:rFonts w:ascii="Verdana" w:hAnsi="Verdan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surf</m:t>
            </m:r>
          </m:sub>
        </m:sSub>
      </m:oMath>
      <w:r w:rsidR="0013743E">
        <w:rPr>
          <w:rFonts w:ascii="Verdana" w:eastAsiaTheme="minorEastAsia" w:hAnsi="Verdana"/>
          <w:color w:val="000000" w:themeColor="text1"/>
        </w:rPr>
        <w:t>,</w:t>
      </w:r>
      <w:r w:rsidR="000A48B0">
        <w:rPr>
          <w:rFonts w:ascii="Verdana" w:hAnsi="Verdana"/>
          <w:color w:val="000000" w:themeColor="text1"/>
        </w:rPr>
        <w:t xml:space="preserve"> for the images used, as images 2-7 and 24-29 had different </w:t>
      </w:r>
      <w:r w:rsidR="003507B3">
        <w:rPr>
          <w:rFonts w:ascii="Verdana" w:hAnsi="Verdana"/>
          <w:color w:val="000000" w:themeColor="text1"/>
        </w:rPr>
        <w:t>dimensions</w:t>
      </w:r>
      <w:r w:rsidR="000A48B0">
        <w:rPr>
          <w:rFonts w:ascii="Verdana" w:hAnsi="Verdana"/>
          <w:color w:val="000000" w:themeColor="text1"/>
        </w:rPr>
        <w:t xml:space="preserve"> to images 8-23</w:t>
      </w:r>
      <w:r w:rsidR="00930380">
        <w:rPr>
          <w:rFonts w:ascii="Verdana" w:hAnsi="Verdana"/>
          <w:color w:val="000000" w:themeColor="text1"/>
        </w:rPr>
        <w:t>, as seen in f</w:t>
      </w:r>
      <w:r w:rsidR="000A48B0">
        <w:rPr>
          <w:rFonts w:ascii="Verdana" w:hAnsi="Verdana"/>
          <w:color w:val="000000" w:themeColor="text1"/>
        </w:rPr>
        <w:t xml:space="preserve">igure </w:t>
      </w:r>
      <w:r w:rsidR="00AB4AAD">
        <w:rPr>
          <w:rFonts w:ascii="Verdana" w:hAnsi="Verdana"/>
          <w:color w:val="000000" w:themeColor="text1"/>
        </w:rPr>
        <w:t>3</w:t>
      </w:r>
      <w:r w:rsidR="00930380">
        <w:rPr>
          <w:rFonts w:ascii="Verdana" w:hAnsi="Verdana"/>
          <w:color w:val="000000" w:themeColor="text1"/>
        </w:rPr>
        <w:t>.</w:t>
      </w:r>
      <w:r w:rsidR="000A48B0">
        <w:rPr>
          <w:rFonts w:ascii="Verdana" w:hAnsi="Verdana"/>
          <w:color w:val="000000" w:themeColor="text1"/>
        </w:rPr>
        <w:t xml:space="preserve"> </w:t>
      </w:r>
      <w:r w:rsidR="00697775">
        <w:rPr>
          <w:rFonts w:ascii="Verdana" w:hAnsi="Verdana"/>
          <w:color w:val="000000" w:themeColor="text1"/>
        </w:rPr>
        <w:t xml:space="preserve">Once the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dens</m:t>
            </m:r>
          </m:sub>
        </m:sSub>
      </m:oMath>
      <w:r w:rsidR="00697775">
        <w:rPr>
          <w:rFonts w:ascii="Verdana" w:eastAsiaTheme="minorEastAsia" w:hAnsi="Verdana"/>
        </w:rPr>
        <w:t xml:space="preserve"> values had all be calculated</w:t>
      </w:r>
      <w:r w:rsidR="00710DB0">
        <w:rPr>
          <w:rFonts w:ascii="Verdana" w:eastAsiaTheme="minorEastAsia" w:hAnsi="Verdana"/>
        </w:rPr>
        <w:t>,</w:t>
      </w:r>
      <w:r w:rsidR="00697775">
        <w:rPr>
          <w:rFonts w:ascii="Verdana" w:eastAsiaTheme="minorEastAsia" w:hAnsi="Verdana"/>
        </w:rPr>
        <w:t xml:space="preserve"> </w:t>
      </w:r>
      <w:r w:rsidR="00DA616A">
        <w:rPr>
          <w:rFonts w:ascii="Verdana" w:eastAsiaTheme="minorEastAsia" w:hAnsi="Verdana"/>
        </w:rPr>
        <w:t xml:space="preserve">their values could be read off figure </w:t>
      </w:r>
      <w:r w:rsidR="00AB4AAD">
        <w:rPr>
          <w:rFonts w:ascii="Verdana" w:eastAsiaTheme="minorEastAsia" w:hAnsi="Verdana"/>
          <w:color w:val="000000" w:themeColor="text1"/>
        </w:rPr>
        <w:t>6</w:t>
      </w:r>
      <w:r w:rsidR="00DA616A">
        <w:rPr>
          <w:rFonts w:ascii="Verdana" w:eastAsiaTheme="minorEastAsia" w:hAnsi="Verdana"/>
          <w:color w:val="00B050"/>
        </w:rPr>
        <w:t xml:space="preserve"> </w:t>
      </w:r>
      <w:r w:rsidR="00DA616A">
        <w:rPr>
          <w:rFonts w:ascii="Verdana" w:eastAsiaTheme="minorEastAsia" w:hAnsi="Verdana"/>
          <w:color w:val="000000" w:themeColor="text1"/>
        </w:rPr>
        <w:t xml:space="preserve">to give </w:t>
      </w:r>
      <w:r w:rsidR="009C5F9F">
        <w:rPr>
          <w:rFonts w:ascii="Verdana" w:eastAsiaTheme="minorEastAsia" w:hAnsi="Verdana"/>
          <w:color w:val="000000" w:themeColor="text1"/>
        </w:rPr>
        <w:t>the age</w:t>
      </w:r>
      <w:r w:rsidR="00982DEB">
        <w:rPr>
          <w:rFonts w:ascii="Verdana" w:eastAsiaTheme="minorEastAsia" w:hAnsi="Verdana"/>
          <w:color w:val="000000" w:themeColor="text1"/>
        </w:rPr>
        <w:t xml:space="preserve"> of the regions</w:t>
      </w:r>
      <w:r w:rsidR="009C5F9F">
        <w:rPr>
          <w:rFonts w:ascii="Verdana" w:eastAsiaTheme="minorEastAsia" w:hAnsi="Verdana"/>
          <w:color w:val="000000" w:themeColor="text1"/>
        </w:rPr>
        <w:t xml:space="preserve"> in Giga Annum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10</m:t>
            </m:r>
          </m:e>
          <m:sup>
            <m:r>
              <w:rPr>
                <w:rFonts w:ascii="Cambria Math" w:eastAsiaTheme="minorEastAsia" w:hAnsi="Cambria Math"/>
                <w:color w:val="000000" w:themeColor="text1"/>
              </w:rPr>
              <m:t>9</m:t>
            </m:r>
          </m:sup>
        </m:sSup>
      </m:oMath>
      <w:r w:rsidR="009C5F9F">
        <w:rPr>
          <w:rFonts w:ascii="Verdana" w:eastAsiaTheme="minorEastAsia" w:hAnsi="Verdana"/>
          <w:color w:val="000000" w:themeColor="text1"/>
        </w:rPr>
        <w:t xml:space="preserve"> years).</w:t>
      </w:r>
      <w:r w:rsidR="00107207">
        <w:rPr>
          <w:rFonts w:ascii="Verdana" w:eastAsiaTheme="minorEastAsia" w:hAnsi="Verdana"/>
          <w:color w:val="000000" w:themeColor="text1"/>
        </w:rPr>
        <w:t xml:space="preserve"> This was done manually by eye for each image as there was not a formula for the </w:t>
      </w:r>
      <w:r w:rsidR="00D40C09">
        <w:rPr>
          <w:rFonts w:ascii="Verdana" w:eastAsiaTheme="minorEastAsia" w:hAnsi="Verdana"/>
          <w:color w:val="000000" w:themeColor="text1"/>
        </w:rPr>
        <w:t xml:space="preserve">function </w:t>
      </w:r>
      <w:r w:rsidR="006321E6">
        <w:rPr>
          <w:rFonts w:ascii="Verdana" w:eastAsiaTheme="minorEastAsia" w:hAnsi="Verdana"/>
          <w:color w:val="000000" w:themeColor="text1"/>
        </w:rPr>
        <w:t>available,</w:t>
      </w:r>
      <w:r w:rsidR="00DD344D">
        <w:rPr>
          <w:rFonts w:ascii="Verdana" w:eastAsiaTheme="minorEastAsia" w:hAnsi="Verdana"/>
          <w:color w:val="000000" w:themeColor="text1"/>
        </w:rPr>
        <w:t xml:space="preserve"> </w:t>
      </w:r>
      <w:r w:rsidR="00DD344D">
        <w:rPr>
          <w:rFonts w:ascii="Verdana" w:eastAsiaTheme="minorEastAsia" w:hAnsi="Verdana"/>
          <w:color w:val="000000" w:themeColor="text1"/>
        </w:rPr>
        <w:t xml:space="preserve">if there </w:t>
      </w:r>
      <w:proofErr w:type="gramStart"/>
      <w:r w:rsidR="00DD344D">
        <w:rPr>
          <w:rFonts w:ascii="Verdana" w:eastAsiaTheme="minorEastAsia" w:hAnsi="Verdana"/>
          <w:color w:val="000000" w:themeColor="text1"/>
        </w:rPr>
        <w:t>was</w:t>
      </w:r>
      <w:proofErr w:type="gramEnd"/>
      <w:r w:rsidR="00DD344D">
        <w:rPr>
          <w:rFonts w:ascii="Verdana" w:eastAsiaTheme="minorEastAsia" w:hAnsi="Verdana"/>
          <w:color w:val="000000" w:themeColor="text1"/>
        </w:rPr>
        <w:t xml:space="preserve"> our values could be plotted onto the function to more precisely</w:t>
      </w:r>
      <w:r w:rsidR="00DD344D">
        <w:rPr>
          <w:rFonts w:ascii="Verdana" w:eastAsiaTheme="minorEastAsia" w:hAnsi="Verdana"/>
          <w:color w:val="000000" w:themeColor="text1"/>
        </w:rPr>
        <w:t xml:space="preserve"> </w:t>
      </w:r>
      <w:r w:rsidR="00DD344D">
        <w:rPr>
          <w:rFonts w:ascii="Verdana" w:eastAsiaTheme="minorEastAsia" w:hAnsi="Verdana"/>
          <w:color w:val="000000" w:themeColor="text1"/>
        </w:rPr>
        <w:t>read off the ages.</w:t>
      </w:r>
    </w:p>
    <w:p w14:paraId="0512FCDF" w14:textId="21F78945" w:rsidR="00566BAE" w:rsidRDefault="00964CFF" w:rsidP="00566BAE">
      <w:pPr>
        <w:jc w:val="both"/>
        <w:rPr>
          <w:rFonts w:ascii="Verdana" w:hAnsi="Verdana"/>
          <w:color w:val="000000" w:themeColor="text1"/>
        </w:rPr>
      </w:pPr>
      <w:r>
        <w:rPr>
          <w:rFonts w:ascii="Verdana" w:hAnsi="Verdana"/>
          <w:noProof/>
          <w:color w:val="000000" w:themeColor="text1"/>
        </w:rPr>
        <w:lastRenderedPageBreak/>
        <mc:AlternateContent>
          <mc:Choice Requires="wpg">
            <w:drawing>
              <wp:anchor distT="0" distB="0" distL="114300" distR="114300" simplePos="0" relativeHeight="251658251" behindDoc="0" locked="0" layoutInCell="1" allowOverlap="1" wp14:anchorId="3059DB15" wp14:editId="6AD700D6">
                <wp:simplePos x="0" y="0"/>
                <wp:positionH relativeFrom="column">
                  <wp:posOffset>255905</wp:posOffset>
                </wp:positionH>
                <wp:positionV relativeFrom="paragraph">
                  <wp:posOffset>0</wp:posOffset>
                </wp:positionV>
                <wp:extent cx="5397500" cy="5012055"/>
                <wp:effectExtent l="0" t="0" r="0" b="0"/>
                <wp:wrapSquare wrapText="bothSides"/>
                <wp:docPr id="1362063702" name="Group 25"/>
                <wp:cNvGraphicFramePr/>
                <a:graphic xmlns:a="http://schemas.openxmlformats.org/drawingml/2006/main">
                  <a:graphicData uri="http://schemas.microsoft.com/office/word/2010/wordprocessingGroup">
                    <wpg:wgp>
                      <wpg:cNvGrpSpPr/>
                      <wpg:grpSpPr>
                        <a:xfrm>
                          <a:off x="0" y="0"/>
                          <a:ext cx="5397500" cy="5012055"/>
                          <a:chOff x="0" y="0"/>
                          <a:chExt cx="5397500" cy="5012436"/>
                        </a:xfrm>
                      </wpg:grpSpPr>
                      <wps:wsp>
                        <wps:cNvPr id="86514047" name="Text Box 5"/>
                        <wps:cNvSpPr txBox="1"/>
                        <wps:spPr>
                          <a:xfrm>
                            <a:off x="0" y="4059936"/>
                            <a:ext cx="5397500" cy="952500"/>
                          </a:xfrm>
                          <a:prstGeom prst="rect">
                            <a:avLst/>
                          </a:prstGeom>
                          <a:noFill/>
                          <a:ln w="6350">
                            <a:noFill/>
                          </a:ln>
                        </wps:spPr>
                        <wps:txbx>
                          <w:txbxContent>
                            <w:p w14:paraId="61E18666" w14:textId="77777777" w:rsidR="0050664B" w:rsidRPr="00121339" w:rsidRDefault="00FF5B2B" w:rsidP="00C84889">
                              <w:pPr>
                                <w:rPr>
                                  <w:rFonts w:ascii="Verdana" w:hAnsi="Verdana"/>
                                  <w:color w:val="000000" w:themeColor="text1"/>
                                </w:rPr>
                              </w:pPr>
                              <w:r w:rsidRPr="00AB4AAD">
                                <w:rPr>
                                  <w:rFonts w:ascii="Verdana" w:hAnsi="Verdana"/>
                                  <w:b/>
                                  <w:bCs/>
                                  <w:color w:val="000000" w:themeColor="text1"/>
                                </w:rPr>
                                <w:t>F</w:t>
                              </w:r>
                              <w:r w:rsidR="005966F2" w:rsidRPr="00AB4AAD">
                                <w:rPr>
                                  <w:rFonts w:ascii="Verdana" w:hAnsi="Verdana"/>
                                  <w:b/>
                                  <w:bCs/>
                                  <w:color w:val="000000" w:themeColor="text1"/>
                                </w:rPr>
                                <w:t xml:space="preserve">igure </w:t>
                              </w:r>
                              <w:r w:rsidR="00AB4AAD" w:rsidRPr="00AB4AAD">
                                <w:rPr>
                                  <w:rFonts w:ascii="Verdana" w:hAnsi="Verdana"/>
                                  <w:b/>
                                  <w:bCs/>
                                  <w:color w:val="000000" w:themeColor="text1"/>
                                </w:rPr>
                                <w:t>6</w:t>
                              </w:r>
                              <w:r w:rsidR="00894C5F" w:rsidRPr="00AB4AAD">
                                <w:rPr>
                                  <w:rFonts w:ascii="Verdana" w:hAnsi="Verdana"/>
                                  <w:b/>
                                  <w:bCs/>
                                  <w:color w:val="000000" w:themeColor="text1"/>
                                </w:rPr>
                                <w:t xml:space="preserve">: </w:t>
                              </w:r>
                              <w:r w:rsidR="006C21CC">
                                <w:rPr>
                                  <w:rFonts w:ascii="Verdana" w:hAnsi="Verdana"/>
                                  <w:color w:val="000000" w:themeColor="text1"/>
                                </w:rPr>
                                <w:t>Im</w:t>
                              </w:r>
                              <w:r w:rsidR="00E879EF">
                                <w:rPr>
                                  <w:rFonts w:ascii="Verdana" w:hAnsi="Verdana"/>
                                  <w:color w:val="000000" w:themeColor="text1"/>
                                </w:rPr>
                                <w:t xml:space="preserve">age </w:t>
                              </w:r>
                              <w:r w:rsidR="009676F5">
                                <w:rPr>
                                  <w:rFonts w:ascii="Verdana" w:hAnsi="Verdana"/>
                                  <w:color w:val="000000" w:themeColor="text1"/>
                                </w:rPr>
                                <w:t xml:space="preserve">courtesy of </w:t>
                              </w:r>
                              <w:r w:rsidR="00187A75" w:rsidRPr="00187A75">
                                <w:rPr>
                                  <w:rFonts w:ascii="Verdana" w:hAnsi="Verdana"/>
                                </w:rPr>
                                <w:t xml:space="preserve">Michael, G.G. and </w:t>
                              </w:r>
                              <w:proofErr w:type="spellStart"/>
                              <w:r w:rsidR="00187A75" w:rsidRPr="00187A75">
                                <w:rPr>
                                  <w:rFonts w:ascii="Verdana" w:hAnsi="Verdana"/>
                                </w:rPr>
                                <w:t>Neukum</w:t>
                              </w:r>
                              <w:proofErr w:type="spellEnd"/>
                              <w:r w:rsidR="00E74A7C">
                                <w:rPr>
                                  <w:rFonts w:ascii="Verdana" w:hAnsi="Verdana"/>
                                </w:rPr>
                                <w:t xml:space="preserve">, </w:t>
                              </w:r>
                              <w:r w:rsidR="00E74A7C" w:rsidRPr="00171113">
                                <w:t>G.</w:t>
                              </w:r>
                              <w:r w:rsidR="00187A75" w:rsidRPr="00171113">
                                <w:t xml:space="preserve"> </w:t>
                              </w:r>
                              <w:r w:rsidR="00187A75">
                                <w:rPr>
                                  <w:rFonts w:ascii="Verdana" w:hAnsi="Verdana"/>
                                  <w:color w:val="000000" w:themeColor="text1"/>
                                </w:rPr>
                                <w:t>[9]</w:t>
                              </w:r>
                              <w:r w:rsidR="00BF16D1">
                                <w:rPr>
                                  <w:rFonts w:ascii="Verdana" w:hAnsi="Verdana"/>
                                  <w:color w:val="000000" w:themeColor="text1"/>
                                </w:rPr>
                                <w:t xml:space="preserve">. </w:t>
                              </w:r>
                              <w:r w:rsidR="00960951">
                                <w:rPr>
                                  <w:rFonts w:ascii="Verdana" w:hAnsi="Verdana"/>
                                  <w:color w:val="000000" w:themeColor="text1"/>
                                </w:rPr>
                                <w:t>T</w:t>
                              </w:r>
                              <w:r w:rsidR="008E3B5C">
                                <w:rPr>
                                  <w:rFonts w:ascii="Verdana" w:hAnsi="Verdana"/>
                                  <w:color w:val="000000" w:themeColor="text1"/>
                                </w:rPr>
                                <w:t xml:space="preserve">he plot </w:t>
                              </w:r>
                              <w:r w:rsidR="00586D47">
                                <w:rPr>
                                  <w:rFonts w:ascii="Verdana" w:hAnsi="Verdana"/>
                                  <w:color w:val="000000" w:themeColor="text1"/>
                                </w:rPr>
                                <w:t xml:space="preserve">was </w:t>
                              </w:r>
                              <w:r w:rsidR="00D10A9C">
                                <w:rPr>
                                  <w:rFonts w:ascii="Verdana" w:hAnsi="Verdana"/>
                                  <w:color w:val="000000" w:themeColor="text1"/>
                                </w:rPr>
                                <w:t xml:space="preserve">used to determine the </w:t>
                              </w:r>
                              <w:r w:rsidR="00BD574C">
                                <w:rPr>
                                  <w:rFonts w:ascii="Verdana" w:hAnsi="Verdana"/>
                                  <w:color w:val="000000" w:themeColor="text1"/>
                                </w:rPr>
                                <w:t xml:space="preserve">surface age </w:t>
                              </w:r>
                              <w:r w:rsidR="00543242">
                                <w:rPr>
                                  <w:rFonts w:ascii="Verdana" w:hAnsi="Verdana"/>
                                  <w:color w:val="000000" w:themeColor="text1"/>
                                </w:rPr>
                                <w:t>in Giga</w:t>
                              </w:r>
                              <w:r w:rsidR="004371E9">
                                <w:rPr>
                                  <w:rFonts w:ascii="Verdana" w:hAnsi="Verdana"/>
                                  <w:color w:val="000000" w:themeColor="text1"/>
                                </w:rPr>
                                <w:t>-</w:t>
                              </w:r>
                              <w:proofErr w:type="spellStart"/>
                              <w:r w:rsidR="004371E9">
                                <w:rPr>
                                  <w:rFonts w:ascii="Verdana" w:hAnsi="Verdana"/>
                                  <w:color w:val="000000" w:themeColor="text1"/>
                                </w:rPr>
                                <w:t>annu</w:t>
                              </w:r>
                              <w:r w:rsidR="00317918">
                                <w:rPr>
                                  <w:rFonts w:ascii="Verdana" w:hAnsi="Verdana"/>
                                  <w:color w:val="000000" w:themeColor="text1"/>
                                </w:rPr>
                                <w:t>ms</w:t>
                              </w:r>
                              <w:proofErr w:type="spellEnd"/>
                              <w:r w:rsidR="00C371DF">
                                <w:rPr>
                                  <w:rFonts w:ascii="Verdana" w:hAnsi="Verdana"/>
                                  <w:color w:val="000000" w:themeColor="text1"/>
                                </w:rPr>
                                <w:t xml:space="preserve"> (</w:t>
                              </w:r>
                              <w:r w:rsidR="008B4189">
                                <w:rPr>
                                  <w:rFonts w:ascii="Verdana" w:hAnsi="Verdana"/>
                                  <w:color w:val="000000" w:themeColor="text1"/>
                                </w:rPr>
                                <w:t>Ga)</w:t>
                              </w:r>
                              <w:r w:rsidR="00317918">
                                <w:rPr>
                                  <w:rFonts w:ascii="Verdana" w:hAnsi="Verdana"/>
                                  <w:color w:val="000000" w:themeColor="text1"/>
                                </w:rPr>
                                <w:t xml:space="preserve"> </w:t>
                              </w:r>
                              <w:r w:rsidR="00B6677C">
                                <w:rPr>
                                  <w:rFonts w:ascii="Verdana" w:hAnsi="Verdana"/>
                                  <w:color w:val="000000" w:themeColor="text1"/>
                                </w:rPr>
                                <w:t xml:space="preserve">given a </w:t>
                              </w:r>
                              <w:r w:rsidR="004B27EC">
                                <w:rPr>
                                  <w:rFonts w:ascii="Verdana" w:hAnsi="Verdana"/>
                                  <w:color w:val="000000" w:themeColor="text1"/>
                                </w:rPr>
                                <w:t>Cum</w:t>
                              </w:r>
                              <w:r w:rsidR="00FA602A">
                                <w:rPr>
                                  <w:rFonts w:ascii="Verdana" w:hAnsi="Verdana"/>
                                  <w:color w:val="000000" w:themeColor="text1"/>
                                </w:rPr>
                                <w:t>ulative</w:t>
                              </w:r>
                              <w:r w:rsidR="00566BAE">
                                <w:rPr>
                                  <w:rFonts w:ascii="Verdana" w:hAnsi="Verdana"/>
                                  <w:color w:val="000000" w:themeColor="text1"/>
                                </w:rPr>
                                <w:t xml:space="preserve"> </w:t>
                              </w:r>
                              <w:proofErr w:type="gramStart"/>
                              <w:r w:rsidR="00566BAE">
                                <w:rPr>
                                  <w:rFonts w:ascii="Verdana" w:hAnsi="Verdana"/>
                                  <w:color w:val="000000" w:themeColor="text1"/>
                                </w:rPr>
                                <w:t xml:space="preserve">Crater </w:t>
                              </w:r>
                              <w:r w:rsidR="00FA602A">
                                <w:rPr>
                                  <w:rFonts w:ascii="Verdana" w:hAnsi="Verdana"/>
                                  <w:color w:val="000000" w:themeColor="text1"/>
                                </w:rPr>
                                <w:t xml:space="preserve"> </w:t>
                              </w:r>
                              <w:r w:rsidR="00A701DD">
                                <w:rPr>
                                  <w:rFonts w:ascii="Verdana" w:hAnsi="Verdana"/>
                                  <w:color w:val="000000" w:themeColor="text1"/>
                                </w:rPr>
                                <w:t>Crater</w:t>
                              </w:r>
                              <w:proofErr w:type="gramEnd"/>
                              <w:r w:rsidR="00A701DD">
                                <w:rPr>
                                  <w:rFonts w:ascii="Verdana" w:hAnsi="Verdana"/>
                                  <w:color w:val="000000" w:themeColor="text1"/>
                                </w:rPr>
                                <w:t xml:space="preserve"> Frequency</w:t>
                              </w:r>
                              <w:r w:rsidR="00FC2A51">
                                <w:rPr>
                                  <w:rFonts w:ascii="Verdana" w:hAnsi="Verdana"/>
                                  <w:color w:val="000000" w:themeColor="text1"/>
                                </w:rPr>
                                <w:t xml:space="preserve"> </w:t>
                              </w:r>
                              <w:r w:rsidR="002C58B2">
                                <w:rPr>
                                  <w:rFonts w:ascii="Verdana" w:hAnsi="Verdana"/>
                                  <w:color w:val="000000" w:themeColor="text1"/>
                                </w:rPr>
                                <w:t>N(1)</w:t>
                              </w:r>
                              <w:r w:rsidR="00E10172">
                                <w:rPr>
                                  <w:rFonts w:ascii="Verdana" w:hAnsi="Verdana"/>
                                  <w:color w:val="000000" w:themeColor="text1"/>
                                </w:rPr>
                                <w:t xml:space="preserve"> (km</w:t>
                              </w:r>
                              <w:r w:rsidR="00931551">
                                <w:rPr>
                                  <w:rFonts w:ascii="Verdana" w:hAnsi="Verdana"/>
                                  <w:color w:val="000000" w:themeColor="text1"/>
                                  <w:vertAlign w:val="superscript"/>
                                </w:rPr>
                                <w:t>-2</w:t>
                              </w:r>
                              <w:r w:rsidR="00121339">
                                <w:rPr>
                                  <w:rFonts w:ascii="Verdana" w:hAnsi="Verdana"/>
                                  <w:color w:val="000000" w:themeColor="text1"/>
                                </w:rPr>
                                <w:t>)</w:t>
                              </w:r>
                              <w:r w:rsidR="00566BAE">
                                <w:rPr>
                                  <w:rFonts w:ascii="Verdana" w:hAnsi="Verdana"/>
                                  <w:color w:val="000000" w:themeColor="text1"/>
                                </w:rPr>
                                <w:t>. This plot was produced from data of the surface of Mars.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43484810" name="Picture 1286653606" descr="A graph of a number of objects&#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t="472"/>
                          <a:stretch/>
                        </pic:blipFill>
                        <pic:spPr bwMode="auto">
                          <a:xfrm>
                            <a:off x="329184" y="0"/>
                            <a:ext cx="4208780" cy="4046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59DB15" id="Group 25" o:spid="_x0000_s1052" style="position:absolute;left:0;text-align:left;margin-left:20.15pt;margin-top:0;width:425pt;height:394.65pt;z-index:251658251" coordsize="53975,50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">
                <v:shape id="Text Box 5" o:spid="_x0000_s1053" type="#_x0000_t202" style="position:absolute;top:40599;width:53975;height:9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" filled="f" stroked="f" strokeweight=".5pt">
                  <v:textbox>
                    <w:txbxContent>
                      <w:p w14:paraId="61E18666" w14:textId="77777777" w:rsidR="0050664B" w:rsidRPr="00121339" w:rsidRDefault="00FF5B2B" w:rsidP="00C84889">
                        <w:pPr>
                          <w:rPr>
                            <w:rFonts w:ascii="Verdana" w:hAnsi="Verdana"/>
                            <w:color w:val="000000" w:themeColor="text1"/>
                          </w:rPr>
                        </w:pPr>
                        <w:r w:rsidRPr="00AB4AAD">
                          <w:rPr>
                            <w:rFonts w:ascii="Verdana" w:hAnsi="Verdana"/>
                            <w:b/>
                            <w:bCs/>
                            <w:color w:val="000000" w:themeColor="text1"/>
                          </w:rPr>
                          <w:t>F</w:t>
                        </w:r>
                        <w:r w:rsidR="005966F2" w:rsidRPr="00AB4AAD">
                          <w:rPr>
                            <w:rFonts w:ascii="Verdana" w:hAnsi="Verdana"/>
                            <w:b/>
                            <w:bCs/>
                            <w:color w:val="000000" w:themeColor="text1"/>
                          </w:rPr>
                          <w:t xml:space="preserve">igure </w:t>
                        </w:r>
                        <w:r w:rsidR="00AB4AAD" w:rsidRPr="00AB4AAD">
                          <w:rPr>
                            <w:rFonts w:ascii="Verdana" w:hAnsi="Verdana"/>
                            <w:b/>
                            <w:bCs/>
                            <w:color w:val="000000" w:themeColor="text1"/>
                          </w:rPr>
                          <w:t>6</w:t>
                        </w:r>
                        <w:r w:rsidR="00894C5F" w:rsidRPr="00AB4AAD">
                          <w:rPr>
                            <w:rFonts w:ascii="Verdana" w:hAnsi="Verdana"/>
                            <w:b/>
                            <w:bCs/>
                            <w:color w:val="000000" w:themeColor="text1"/>
                          </w:rPr>
                          <w:t xml:space="preserve">: </w:t>
                        </w:r>
                        <w:r w:rsidR="006C21CC">
                          <w:rPr>
                            <w:rFonts w:ascii="Verdana" w:hAnsi="Verdana"/>
                            <w:color w:val="000000" w:themeColor="text1"/>
                          </w:rPr>
                          <w:t>Im</w:t>
                        </w:r>
                        <w:r w:rsidR="00E879EF">
                          <w:rPr>
                            <w:rFonts w:ascii="Verdana" w:hAnsi="Verdana"/>
                            <w:color w:val="000000" w:themeColor="text1"/>
                          </w:rPr>
                          <w:t xml:space="preserve">age </w:t>
                        </w:r>
                        <w:r w:rsidR="009676F5">
                          <w:rPr>
                            <w:rFonts w:ascii="Verdana" w:hAnsi="Verdana"/>
                            <w:color w:val="000000" w:themeColor="text1"/>
                          </w:rPr>
                          <w:t xml:space="preserve">courtesy of </w:t>
                        </w:r>
                        <w:r w:rsidR="00187A75" w:rsidRPr="00187A75">
                          <w:rPr>
                            <w:rFonts w:ascii="Verdana" w:hAnsi="Verdana"/>
                          </w:rPr>
                          <w:t xml:space="preserve">Michael, G.G. and </w:t>
                        </w:r>
                        <w:proofErr w:type="spellStart"/>
                        <w:r w:rsidR="00187A75" w:rsidRPr="00187A75">
                          <w:rPr>
                            <w:rFonts w:ascii="Verdana" w:hAnsi="Verdana"/>
                          </w:rPr>
                          <w:t>Neukum</w:t>
                        </w:r>
                        <w:proofErr w:type="spellEnd"/>
                        <w:r w:rsidR="00E74A7C">
                          <w:rPr>
                            <w:rFonts w:ascii="Verdana" w:hAnsi="Verdana"/>
                          </w:rPr>
                          <w:t xml:space="preserve">, </w:t>
                        </w:r>
                        <w:r w:rsidR="00E74A7C" w:rsidRPr="00171113">
                          <w:t>G.</w:t>
                        </w:r>
                        <w:r w:rsidR="00187A75" w:rsidRPr="00171113">
                          <w:t xml:space="preserve"> </w:t>
                        </w:r>
                        <w:r w:rsidR="00187A75">
                          <w:rPr>
                            <w:rFonts w:ascii="Verdana" w:hAnsi="Verdana"/>
                            <w:color w:val="000000" w:themeColor="text1"/>
                          </w:rPr>
                          <w:t>[9]</w:t>
                        </w:r>
                        <w:r w:rsidR="00BF16D1">
                          <w:rPr>
                            <w:rFonts w:ascii="Verdana" w:hAnsi="Verdana"/>
                            <w:color w:val="000000" w:themeColor="text1"/>
                          </w:rPr>
                          <w:t xml:space="preserve">. </w:t>
                        </w:r>
                        <w:r w:rsidR="00960951">
                          <w:rPr>
                            <w:rFonts w:ascii="Verdana" w:hAnsi="Verdana"/>
                            <w:color w:val="000000" w:themeColor="text1"/>
                          </w:rPr>
                          <w:t>T</w:t>
                        </w:r>
                        <w:r w:rsidR="008E3B5C">
                          <w:rPr>
                            <w:rFonts w:ascii="Verdana" w:hAnsi="Verdana"/>
                            <w:color w:val="000000" w:themeColor="text1"/>
                          </w:rPr>
                          <w:t xml:space="preserve">he plot </w:t>
                        </w:r>
                        <w:r w:rsidR="00586D47">
                          <w:rPr>
                            <w:rFonts w:ascii="Verdana" w:hAnsi="Verdana"/>
                            <w:color w:val="000000" w:themeColor="text1"/>
                          </w:rPr>
                          <w:t xml:space="preserve">was </w:t>
                        </w:r>
                        <w:r w:rsidR="00D10A9C">
                          <w:rPr>
                            <w:rFonts w:ascii="Verdana" w:hAnsi="Verdana"/>
                            <w:color w:val="000000" w:themeColor="text1"/>
                          </w:rPr>
                          <w:t xml:space="preserve">used to determine the </w:t>
                        </w:r>
                        <w:r w:rsidR="00BD574C">
                          <w:rPr>
                            <w:rFonts w:ascii="Verdana" w:hAnsi="Verdana"/>
                            <w:color w:val="000000" w:themeColor="text1"/>
                          </w:rPr>
                          <w:t xml:space="preserve">surface age </w:t>
                        </w:r>
                        <w:r w:rsidR="00543242">
                          <w:rPr>
                            <w:rFonts w:ascii="Verdana" w:hAnsi="Verdana"/>
                            <w:color w:val="000000" w:themeColor="text1"/>
                          </w:rPr>
                          <w:t>in Giga</w:t>
                        </w:r>
                        <w:r w:rsidR="004371E9">
                          <w:rPr>
                            <w:rFonts w:ascii="Verdana" w:hAnsi="Verdana"/>
                            <w:color w:val="000000" w:themeColor="text1"/>
                          </w:rPr>
                          <w:t>-</w:t>
                        </w:r>
                        <w:proofErr w:type="spellStart"/>
                        <w:r w:rsidR="004371E9">
                          <w:rPr>
                            <w:rFonts w:ascii="Verdana" w:hAnsi="Verdana"/>
                            <w:color w:val="000000" w:themeColor="text1"/>
                          </w:rPr>
                          <w:t>annu</w:t>
                        </w:r>
                        <w:r w:rsidR="00317918">
                          <w:rPr>
                            <w:rFonts w:ascii="Verdana" w:hAnsi="Verdana"/>
                            <w:color w:val="000000" w:themeColor="text1"/>
                          </w:rPr>
                          <w:t>ms</w:t>
                        </w:r>
                        <w:proofErr w:type="spellEnd"/>
                        <w:r w:rsidR="00C371DF">
                          <w:rPr>
                            <w:rFonts w:ascii="Verdana" w:hAnsi="Verdana"/>
                            <w:color w:val="000000" w:themeColor="text1"/>
                          </w:rPr>
                          <w:t xml:space="preserve"> (</w:t>
                        </w:r>
                        <w:r w:rsidR="008B4189">
                          <w:rPr>
                            <w:rFonts w:ascii="Verdana" w:hAnsi="Verdana"/>
                            <w:color w:val="000000" w:themeColor="text1"/>
                          </w:rPr>
                          <w:t>Ga)</w:t>
                        </w:r>
                        <w:r w:rsidR="00317918">
                          <w:rPr>
                            <w:rFonts w:ascii="Verdana" w:hAnsi="Verdana"/>
                            <w:color w:val="000000" w:themeColor="text1"/>
                          </w:rPr>
                          <w:t xml:space="preserve"> </w:t>
                        </w:r>
                        <w:r w:rsidR="00B6677C">
                          <w:rPr>
                            <w:rFonts w:ascii="Verdana" w:hAnsi="Verdana"/>
                            <w:color w:val="000000" w:themeColor="text1"/>
                          </w:rPr>
                          <w:t xml:space="preserve">given a </w:t>
                        </w:r>
                        <w:r w:rsidR="004B27EC">
                          <w:rPr>
                            <w:rFonts w:ascii="Verdana" w:hAnsi="Verdana"/>
                            <w:color w:val="000000" w:themeColor="text1"/>
                          </w:rPr>
                          <w:t>Cum</w:t>
                        </w:r>
                        <w:r w:rsidR="00FA602A">
                          <w:rPr>
                            <w:rFonts w:ascii="Verdana" w:hAnsi="Verdana"/>
                            <w:color w:val="000000" w:themeColor="text1"/>
                          </w:rPr>
                          <w:t>ulative</w:t>
                        </w:r>
                        <w:r w:rsidR="00566BAE">
                          <w:rPr>
                            <w:rFonts w:ascii="Verdana" w:hAnsi="Verdana"/>
                            <w:color w:val="000000" w:themeColor="text1"/>
                          </w:rPr>
                          <w:t xml:space="preserve"> </w:t>
                        </w:r>
                        <w:proofErr w:type="gramStart"/>
                        <w:r w:rsidR="00566BAE">
                          <w:rPr>
                            <w:rFonts w:ascii="Verdana" w:hAnsi="Verdana"/>
                            <w:color w:val="000000" w:themeColor="text1"/>
                          </w:rPr>
                          <w:t xml:space="preserve">Crater </w:t>
                        </w:r>
                        <w:r w:rsidR="00FA602A">
                          <w:rPr>
                            <w:rFonts w:ascii="Verdana" w:hAnsi="Verdana"/>
                            <w:color w:val="000000" w:themeColor="text1"/>
                          </w:rPr>
                          <w:t xml:space="preserve"> </w:t>
                        </w:r>
                        <w:r w:rsidR="00A701DD">
                          <w:rPr>
                            <w:rFonts w:ascii="Verdana" w:hAnsi="Verdana"/>
                            <w:color w:val="000000" w:themeColor="text1"/>
                          </w:rPr>
                          <w:t>Crater</w:t>
                        </w:r>
                        <w:proofErr w:type="gramEnd"/>
                        <w:r w:rsidR="00A701DD">
                          <w:rPr>
                            <w:rFonts w:ascii="Verdana" w:hAnsi="Verdana"/>
                            <w:color w:val="000000" w:themeColor="text1"/>
                          </w:rPr>
                          <w:t xml:space="preserve"> Frequency</w:t>
                        </w:r>
                        <w:r w:rsidR="00FC2A51">
                          <w:rPr>
                            <w:rFonts w:ascii="Verdana" w:hAnsi="Verdana"/>
                            <w:color w:val="000000" w:themeColor="text1"/>
                          </w:rPr>
                          <w:t xml:space="preserve"> </w:t>
                        </w:r>
                        <w:r w:rsidR="002C58B2">
                          <w:rPr>
                            <w:rFonts w:ascii="Verdana" w:hAnsi="Verdana"/>
                            <w:color w:val="000000" w:themeColor="text1"/>
                          </w:rPr>
                          <w:t>N(1)</w:t>
                        </w:r>
                        <w:r w:rsidR="00E10172">
                          <w:rPr>
                            <w:rFonts w:ascii="Verdana" w:hAnsi="Verdana"/>
                            <w:color w:val="000000" w:themeColor="text1"/>
                          </w:rPr>
                          <w:t xml:space="preserve"> (km</w:t>
                        </w:r>
                        <w:r w:rsidR="00931551">
                          <w:rPr>
                            <w:rFonts w:ascii="Verdana" w:hAnsi="Verdana"/>
                            <w:color w:val="000000" w:themeColor="text1"/>
                            <w:vertAlign w:val="superscript"/>
                          </w:rPr>
                          <w:t>-2</w:t>
                        </w:r>
                        <w:r w:rsidR="00121339">
                          <w:rPr>
                            <w:rFonts w:ascii="Verdana" w:hAnsi="Verdana"/>
                            <w:color w:val="000000" w:themeColor="text1"/>
                          </w:rPr>
                          <w:t>)</w:t>
                        </w:r>
                        <w:r w:rsidR="00566BAE">
                          <w:rPr>
                            <w:rFonts w:ascii="Verdana" w:hAnsi="Verdana"/>
                            <w:color w:val="000000" w:themeColor="text1"/>
                          </w:rPr>
                          <w:t>. This plot was produced from data of the surface of Mars.</w:t>
                        </w:r>
                      </w:p>
                    </w:txbxContent>
                  </v:textbox>
                </v:shape>
                <v:shape id="Picture 1286653606" o:spid="_x0000_s1054" type="#_x0000_t75" alt="A graph of a number of objects&#10;&#10;Description automatically generated" style="position:absolute;left:3291;width:42088;height:40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">
                  <v:imagedata r:id="rId19" o:title="A graph of a number of objects&#10;&#10;Description automatically generated" croptop="309f"/>
                </v:shape>
                <w10:wrap type="square"/>
              </v:group>
            </w:pict>
          </mc:Fallback>
        </mc:AlternateContent>
      </w:r>
    </w:p>
    <w:p w14:paraId="26BA72B3" w14:textId="4625F407" w:rsidR="00A325A4" w:rsidRDefault="00A325A4" w:rsidP="6380F21A">
      <w:pPr>
        <w:rPr>
          <w:rFonts w:ascii="Verdana" w:hAnsi="Verdana"/>
          <w:color w:val="000000" w:themeColor="text1"/>
        </w:rPr>
      </w:pPr>
    </w:p>
    <w:p w14:paraId="1F9FB217" w14:textId="12EB771C" w:rsidR="00320C97" w:rsidRPr="00566BAE" w:rsidRDefault="00AD78DF" w:rsidP="00566BAE">
      <w:pPr>
        <w:jc w:val="both"/>
        <w:rPr>
          <w:rFonts w:ascii="Verdana" w:hAnsi="Verdana"/>
          <w:color w:val="000000" w:themeColor="text1"/>
        </w:rPr>
      </w:pPr>
      <w:r>
        <w:rPr>
          <w:rFonts w:ascii="Verdana" w:hAnsi="Verdana"/>
          <w:color w:val="000000" w:themeColor="text1"/>
        </w:rPr>
        <w:t>Once the age</w:t>
      </w:r>
      <w:r w:rsidR="00381E68">
        <w:rPr>
          <w:rFonts w:ascii="Verdana" w:hAnsi="Verdana"/>
          <w:color w:val="000000" w:themeColor="text1"/>
        </w:rPr>
        <w:t>s</w:t>
      </w:r>
      <w:r>
        <w:rPr>
          <w:rFonts w:ascii="Verdana" w:hAnsi="Verdana"/>
          <w:color w:val="000000" w:themeColor="text1"/>
        </w:rPr>
        <w:t xml:space="preserve"> of all the </w:t>
      </w:r>
      <w:r w:rsidR="00381E68">
        <w:rPr>
          <w:rFonts w:ascii="Verdana" w:hAnsi="Verdana"/>
          <w:color w:val="000000" w:themeColor="text1"/>
        </w:rPr>
        <w:t>images were estimated, t</w:t>
      </w:r>
      <w:r w:rsidR="003A6D37">
        <w:rPr>
          <w:rFonts w:ascii="Verdana" w:hAnsi="Verdana"/>
          <w:color w:val="000000" w:themeColor="text1"/>
        </w:rPr>
        <w:t xml:space="preserve">he LL data </w:t>
      </w:r>
      <w:r w:rsidR="00381E68">
        <w:rPr>
          <w:rFonts w:ascii="Verdana" w:hAnsi="Verdana"/>
          <w:color w:val="000000" w:themeColor="text1"/>
        </w:rPr>
        <w:t>could be</w:t>
      </w:r>
      <w:r w:rsidR="00484360">
        <w:rPr>
          <w:rFonts w:ascii="Verdana" w:hAnsi="Verdana"/>
          <w:color w:val="000000" w:themeColor="text1"/>
        </w:rPr>
        <w:t xml:space="preserve"> </w:t>
      </w:r>
      <w:r w:rsidR="003A6D37">
        <w:rPr>
          <w:rFonts w:ascii="Verdana" w:hAnsi="Verdana"/>
          <w:color w:val="000000" w:themeColor="text1"/>
        </w:rPr>
        <w:t xml:space="preserve">used to </w:t>
      </w:r>
      <w:r w:rsidR="0064691D">
        <w:rPr>
          <w:rFonts w:ascii="Verdana" w:hAnsi="Verdana"/>
          <w:color w:val="000000" w:themeColor="text1"/>
        </w:rPr>
        <w:t xml:space="preserve">plot </w:t>
      </w:r>
      <w:r w:rsidR="00D34F42">
        <w:rPr>
          <w:rFonts w:ascii="Verdana" w:hAnsi="Verdana"/>
          <w:color w:val="000000" w:themeColor="text1"/>
        </w:rPr>
        <w:t xml:space="preserve">a 3D heat map of the </w:t>
      </w:r>
      <w:r w:rsidR="00B73429">
        <w:rPr>
          <w:rFonts w:ascii="Verdana" w:hAnsi="Verdana"/>
          <w:color w:val="000000" w:themeColor="text1"/>
        </w:rPr>
        <w:t xml:space="preserve">moon </w:t>
      </w:r>
      <w:r w:rsidR="00484360">
        <w:rPr>
          <w:rFonts w:ascii="Verdana" w:hAnsi="Verdana"/>
          <w:color w:val="000000" w:themeColor="text1"/>
        </w:rPr>
        <w:t>and how its age varied across the surface</w:t>
      </w:r>
      <w:r w:rsidR="00B73429">
        <w:rPr>
          <w:rFonts w:ascii="Verdana" w:hAnsi="Verdana"/>
          <w:color w:val="000000" w:themeColor="text1"/>
        </w:rPr>
        <w:t>.</w:t>
      </w:r>
      <w:r w:rsidR="007F3D2F">
        <w:rPr>
          <w:rFonts w:ascii="Verdana" w:hAnsi="Verdana"/>
          <w:color w:val="000000" w:themeColor="text1"/>
        </w:rPr>
        <w:t xml:space="preserve"> </w:t>
      </w:r>
    </w:p>
    <w:p w14:paraId="624302C9" w14:textId="354AD15A" w:rsidR="00320C97" w:rsidRDefault="00320C97" w:rsidP="6380F21A"/>
    <w:p w14:paraId="1DCCA1F7" w14:textId="3F99BB5F" w:rsidR="00D65A05" w:rsidRDefault="00B3660F" w:rsidP="00D65A05">
      <w:pPr>
        <w:pStyle w:val="Heading1"/>
        <w:numPr>
          <w:ilvl w:val="0"/>
          <w:numId w:val="1"/>
        </w:numPr>
        <w:ind w:left="400" w:hanging="400"/>
        <w:rPr>
          <w:rFonts w:ascii="Arial" w:eastAsia="Arial" w:hAnsi="Arial" w:cs="Arial"/>
        </w:rPr>
      </w:pPr>
      <w:r>
        <w:rPr>
          <w:rFonts w:ascii="Verdana" w:hAnsi="Verdana"/>
          <w:noProof/>
          <w:color w:val="000000" w:themeColor="text1"/>
        </w:rPr>
        <mc:AlternateContent>
          <mc:Choice Requires="wpg">
            <w:drawing>
              <wp:anchor distT="0" distB="0" distL="114300" distR="114300" simplePos="0" relativeHeight="251658252" behindDoc="0" locked="0" layoutInCell="1" allowOverlap="1" wp14:anchorId="56F6FAA5" wp14:editId="55480F9F">
                <wp:simplePos x="0" y="0"/>
                <wp:positionH relativeFrom="column">
                  <wp:posOffset>2152015</wp:posOffset>
                </wp:positionH>
                <wp:positionV relativeFrom="paragraph">
                  <wp:posOffset>-281305</wp:posOffset>
                </wp:positionV>
                <wp:extent cx="4465027" cy="3017764"/>
                <wp:effectExtent l="0" t="0" r="5715" b="0"/>
                <wp:wrapSquare wrapText="bothSides"/>
                <wp:docPr id="2096508283" name="Group 34"/>
                <wp:cNvGraphicFramePr/>
                <a:graphic xmlns:a="http://schemas.openxmlformats.org/drawingml/2006/main">
                  <a:graphicData uri="http://schemas.microsoft.com/office/word/2010/wordprocessingGroup">
                    <wpg:wgp>
                      <wpg:cNvGrpSpPr/>
                      <wpg:grpSpPr>
                        <a:xfrm>
                          <a:off x="0" y="0"/>
                          <a:ext cx="4465027" cy="3017764"/>
                          <a:chOff x="0" y="0"/>
                          <a:chExt cx="4324350" cy="2891155"/>
                        </a:xfrm>
                      </wpg:grpSpPr>
                      <wpg:grpSp>
                        <wpg:cNvPr id="192659010" name="Group 33"/>
                        <wpg:cNvGrpSpPr/>
                        <wpg:grpSpPr>
                          <a:xfrm>
                            <a:off x="0" y="0"/>
                            <a:ext cx="4324350" cy="2891155"/>
                            <a:chOff x="0" y="0"/>
                            <a:chExt cx="4324350" cy="2891155"/>
                          </a:xfrm>
                        </wpg:grpSpPr>
                        <wps:wsp>
                          <wps:cNvPr id="1139327836" name="Text Box 25"/>
                          <wps:cNvSpPr txBox="1"/>
                          <wps:spPr>
                            <a:xfrm>
                              <a:off x="0" y="939165"/>
                              <a:ext cx="621665" cy="340995"/>
                            </a:xfrm>
                            <a:prstGeom prst="rect">
                              <a:avLst/>
                            </a:prstGeom>
                            <a:noFill/>
                            <a:ln w="6350">
                              <a:noFill/>
                            </a:ln>
                          </wps:spPr>
                          <wps:txbx>
                            <w:txbxContent>
                              <w:p w14:paraId="11D30392"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Z (Km)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481786" name="Text Box 22"/>
                          <wps:cNvSpPr txBox="1"/>
                          <wps:spPr>
                            <a:xfrm>
                              <a:off x="816610" y="2378075"/>
                              <a:ext cx="3145790" cy="513080"/>
                            </a:xfrm>
                            <a:prstGeom prst="rect">
                              <a:avLst/>
                            </a:prstGeom>
                            <a:noFill/>
                            <a:ln w="6350">
                              <a:noFill/>
                            </a:ln>
                          </wps:spPr>
                          <wps:txbx>
                            <w:txbxContent>
                              <w:p w14:paraId="673CC2D1" w14:textId="77777777" w:rsidR="00F97D6A" w:rsidRPr="00F97D6A" w:rsidRDefault="00F97D6A" w:rsidP="00F97D6A">
                                <w:pPr>
                                  <w:rPr>
                                    <w:rFonts w:ascii="Aptos" w:eastAsia="Aptos" w:hAnsi="Aptos" w:cs="Arial"/>
                                    <w:color w:val="000000" w:themeColor="text1"/>
                                    <w14:ligatures w14:val="none"/>
                                  </w:rPr>
                                </w:pPr>
                                <w:r>
                                  <w:rPr>
                                    <w:rFonts w:ascii="Aptos" w:eastAsia="Aptos" w:hAnsi="Aptos" w:cs="Arial"/>
                                    <w:b/>
                                    <w:color w:val="000000" w:themeColor="text1"/>
                                  </w:rPr>
                                  <w:t xml:space="preserve">Figure 7: </w:t>
                                </w:r>
                                <w:r w:rsidRPr="00F97D6A">
                                  <w:rPr>
                                    <w:rFonts w:ascii="Aptos" w:eastAsia="Aptos" w:hAnsi="Aptos" w:cs="Arial"/>
                                    <w:color w:val="000000" w:themeColor="text1"/>
                                  </w:rPr>
                                  <w:t>A 3D plot of the moon with the centres of each image plotted as black</w:t>
                                </w:r>
                                <w:r>
                                  <w:rPr>
                                    <w:rFonts w:ascii="Aptos" w:eastAsia="Aptos" w:hAnsi="Aptos" w:cs="Arial"/>
                                    <w:b/>
                                    <w:color w:val="000000" w:themeColor="text1"/>
                                  </w:rPr>
                                  <w:t xml:space="preserve"> </w:t>
                                </w:r>
                                <w:r w:rsidRPr="00F97D6A">
                                  <w:rPr>
                                    <w:rFonts w:ascii="Aptos" w:eastAsia="Aptos" w:hAnsi="Aptos" w:cs="Arial"/>
                                    <w:color w:val="000000" w:themeColor="text1"/>
                                  </w:rPr>
                                  <w:t>dots.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67362913" name="Picture 1167362913" descr="A red oval with black dots&#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5765" t="-1" b="6287"/>
                            <a:stretch/>
                          </pic:blipFill>
                          <pic:spPr bwMode="auto">
                            <a:xfrm>
                              <a:off x="500380" y="0"/>
                              <a:ext cx="3823970" cy="2111375"/>
                            </a:xfrm>
                            <a:prstGeom prst="rect">
                              <a:avLst/>
                            </a:prstGeom>
                            <a:ln>
                              <a:noFill/>
                            </a:ln>
                            <a:extLst>
                              <a:ext uri="{53640926-AAD7-44D8-BBD7-CCE9431645EC}">
                                <a14:shadowObscured xmlns:a14="http://schemas.microsoft.com/office/drawing/2010/main"/>
                              </a:ext>
                            </a:extLst>
                          </pic:spPr>
                        </pic:pic>
                        <wps:wsp>
                          <wps:cNvPr id="208478542" name="Text Box 26"/>
                          <wps:cNvSpPr txBox="1"/>
                          <wps:spPr>
                            <a:xfrm>
                              <a:off x="1349375" y="2108835"/>
                              <a:ext cx="645795" cy="353060"/>
                            </a:xfrm>
                            <a:prstGeom prst="rect">
                              <a:avLst/>
                            </a:prstGeom>
                            <a:noFill/>
                            <a:ln w="6350">
                              <a:noFill/>
                            </a:ln>
                          </wps:spPr>
                          <wps:txbx>
                            <w:txbxContent>
                              <w:p w14:paraId="210AB068"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Y (Km)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1085872" name="Text Box 27"/>
                          <wps:cNvSpPr txBox="1"/>
                          <wps:spPr>
                            <a:xfrm>
                              <a:off x="3234544" y="2136916"/>
                              <a:ext cx="645795" cy="353060"/>
                            </a:xfrm>
                            <a:prstGeom prst="rect">
                              <a:avLst/>
                            </a:prstGeom>
                            <a:noFill/>
                            <a:ln w="6350">
                              <a:noFill/>
                            </a:ln>
                          </wps:spPr>
                          <wps:txbx>
                            <w:txbxContent>
                              <w:p w14:paraId="321E4F83"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X (Km)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29636642" name="Picture 477650613"/>
                          <pic:cNvPicPr>
                            <a:picLocks noChangeAspect="1"/>
                          </pic:cNvPicPr>
                        </pic:nvPicPr>
                        <pic:blipFill>
                          <a:blip r:embed="rId21"/>
                          <a:stretch>
                            <a:fillRect/>
                          </a:stretch>
                        </pic:blipFill>
                        <pic:spPr>
                          <a:xfrm>
                            <a:off x="1057275" y="2066925"/>
                            <a:ext cx="484505" cy="83185"/>
                          </a:xfrm>
                          <a:prstGeom prst="rect">
                            <a:avLst/>
                          </a:prstGeom>
                        </pic:spPr>
                      </pic:pic>
                      <pic:pic xmlns:pic="http://schemas.openxmlformats.org/drawingml/2006/picture">
                        <pic:nvPicPr>
                          <pic:cNvPr id="2145791473" name="Picture 1635540752"/>
                          <pic:cNvPicPr>
                            <a:picLocks noChangeAspect="1"/>
                          </pic:cNvPicPr>
                        </pic:nvPicPr>
                        <pic:blipFill>
                          <a:blip r:embed="rId21"/>
                          <a:stretch>
                            <a:fillRect/>
                          </a:stretch>
                        </pic:blipFill>
                        <pic:spPr>
                          <a:xfrm>
                            <a:off x="3390900" y="2057400"/>
                            <a:ext cx="484505" cy="83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F6FAA5" id="Group 34" o:spid="_x0000_s1055" style="position:absolute;left:0;text-align:left;margin-left:169.45pt;margin-top:-22.15pt;width:351.6pt;height:237.6pt;z-index:251658252;mso-width-relative:margin;mso-height-relative:margin" coordsize="43243,28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">
                <v:group id="Group 33" o:spid="_x0000_s1056" style="position:absolute;width:43243;height:28911" coordsize="43243,28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">
                  <v:shape id="Text Box 25" o:spid="_x0000_s1057" type="#_x0000_t202" style="position:absolute;top:9391;width:6216;height:34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" filled="f" stroked="f" strokeweight=".5pt">
                    <v:textbox>
                      <w:txbxContent>
                        <w:p w14:paraId="11D30392"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Z (Km)</w:t>
                          </w:r>
                        </w:p>
                      </w:txbxContent>
                    </v:textbox>
                  </v:shape>
                  <v:shape id="Text Box 22" o:spid="_x0000_s1058" type="#_x0000_t202" style="position:absolute;left:8166;top:23780;width:31458;height: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" filled="f" stroked="f" strokeweight=".5pt">
                    <v:textbox>
                      <w:txbxContent>
                        <w:p w14:paraId="673CC2D1" w14:textId="77777777" w:rsidR="00F97D6A" w:rsidRPr="00F97D6A" w:rsidRDefault="00F97D6A" w:rsidP="00F97D6A">
                          <w:pPr>
                            <w:rPr>
                              <w:rFonts w:ascii="Aptos" w:eastAsia="Aptos" w:hAnsi="Aptos" w:cs="Arial"/>
                              <w:color w:val="000000" w:themeColor="text1"/>
                              <w14:ligatures w14:val="none"/>
                            </w:rPr>
                          </w:pPr>
                          <w:r>
                            <w:rPr>
                              <w:rFonts w:ascii="Aptos" w:eastAsia="Aptos" w:hAnsi="Aptos" w:cs="Arial"/>
                              <w:b/>
                              <w:color w:val="000000" w:themeColor="text1"/>
                            </w:rPr>
                            <w:t xml:space="preserve">Figure 7: </w:t>
                          </w:r>
                          <w:r w:rsidRPr="00F97D6A">
                            <w:rPr>
                              <w:rFonts w:ascii="Aptos" w:eastAsia="Aptos" w:hAnsi="Aptos" w:cs="Arial"/>
                              <w:color w:val="000000" w:themeColor="text1"/>
                            </w:rPr>
                            <w:t>A 3D plot of the moon with the centres of each image plotted as black</w:t>
                          </w:r>
                          <w:r>
                            <w:rPr>
                              <w:rFonts w:ascii="Aptos" w:eastAsia="Aptos" w:hAnsi="Aptos" w:cs="Arial"/>
                              <w:b/>
                              <w:color w:val="000000" w:themeColor="text1"/>
                            </w:rPr>
                            <w:t xml:space="preserve"> </w:t>
                          </w:r>
                          <w:r w:rsidRPr="00F97D6A">
                            <w:rPr>
                              <w:rFonts w:ascii="Aptos" w:eastAsia="Aptos" w:hAnsi="Aptos" w:cs="Arial"/>
                              <w:color w:val="000000" w:themeColor="text1"/>
                            </w:rPr>
                            <w:t>dots.</w:t>
                          </w:r>
                        </w:p>
                      </w:txbxContent>
                    </v:textbox>
                  </v:shape>
                  <v:shape id="Picture 1167362913" o:spid="_x0000_s1059" type="#_x0000_t75" alt="A red oval with black dots&#10;&#10;Description automatically generated" style="position:absolute;left:5003;width:38240;height:21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">
                    <v:imagedata r:id="rId22" o:title="A red oval with black dots&#10;&#10;Description automatically generated" croptop="-1f" cropbottom="4120f" cropleft="3778f"/>
                  </v:shape>
                  <v:shape id="Text Box 26" o:spid="_x0000_s1060" type="#_x0000_t202" style="position:absolute;left:13493;top:21088;width:6458;height:3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" filled="f" stroked="f" strokeweight=".5pt">
                    <v:textbox>
                      <w:txbxContent>
                        <w:p w14:paraId="210AB068"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Y (Km)</w:t>
                          </w:r>
                        </w:p>
                      </w:txbxContent>
                    </v:textbox>
                  </v:shape>
                  <v:shape id="Text Box 27" o:spid="_x0000_s1061" type="#_x0000_t202" style="position:absolute;left:32345;top:21369;width:6458;height:3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" filled="f" stroked="f" strokeweight=".5pt">
                    <v:textbox>
                      <w:txbxContent>
                        <w:p w14:paraId="321E4F83" w14:textId="77777777" w:rsidR="00F97D6A" w:rsidRDefault="00F97D6A" w:rsidP="00F97D6A">
                          <w:pPr>
                            <w:rPr>
                              <w:rFonts w:ascii="Aptos" w:eastAsia="Aptos" w:hAnsi="Aptos" w:cs="Arial"/>
                              <w:color w:val="000000" w:themeColor="text1"/>
                              <w:sz w:val="22"/>
                              <w:szCs w:val="22"/>
                              <w14:ligatures w14:val="none"/>
                            </w:rPr>
                          </w:pPr>
                          <w:r>
                            <w:rPr>
                              <w:rFonts w:ascii="Aptos" w:eastAsia="Aptos" w:hAnsi="Aptos" w:cs="Arial"/>
                              <w:color w:val="000000" w:themeColor="text1"/>
                              <w:sz w:val="22"/>
                              <w:szCs w:val="22"/>
                            </w:rPr>
                            <w:t>X (Km)</w:t>
                          </w:r>
                        </w:p>
                      </w:txbxContent>
                    </v:textbox>
                  </v:shape>
                </v:group>
                <v:shape id="Picture 477650613" o:spid="_x0000_s1062" type="#_x0000_t75" style="position:absolute;left:10572;top:20669;width:4845;height: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">
                  <v:imagedata r:id="rId23" o:title=""/>
                </v:shape>
                <v:shape id="Picture 1635540752" o:spid="_x0000_s1063" type="#_x0000_t75" style="position:absolute;left:33909;top:20574;width:4845;height:8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">
                  <v:imagedata r:id="rId23" o:title=""/>
                </v:shape>
                <w10:wrap type="square"/>
              </v:group>
            </w:pict>
          </mc:Fallback>
        </mc:AlternateContent>
      </w:r>
      <w:r w:rsidR="00D65A05">
        <w:rPr>
          <w:rFonts w:ascii="Arial" w:eastAsia="Arial" w:hAnsi="Arial" w:cs="Arial"/>
        </w:rPr>
        <w:t xml:space="preserve"> </w:t>
      </w:r>
      <w:bookmarkStart w:id="14" w:name="_Toc181886894"/>
      <w:r w:rsidR="00D65A05">
        <w:rPr>
          <w:rFonts w:ascii="Arial" w:eastAsia="Arial" w:hAnsi="Arial" w:cs="Arial"/>
        </w:rPr>
        <w:t>Results</w:t>
      </w:r>
      <w:bookmarkEnd w:id="14"/>
      <w:r w:rsidR="00D65A05">
        <w:rPr>
          <w:rFonts w:ascii="Arial" w:eastAsia="Arial" w:hAnsi="Arial" w:cs="Arial"/>
        </w:rPr>
        <w:t xml:space="preserve"> </w:t>
      </w:r>
    </w:p>
    <w:p w14:paraId="1C204D96" w14:textId="53DE0203" w:rsidR="00F236AE" w:rsidRDefault="00F236AE" w:rsidP="004271BF"/>
    <w:p w14:paraId="2449525B" w14:textId="05905AED" w:rsidR="004271BF" w:rsidRPr="00010ABF" w:rsidRDefault="00B3660F" w:rsidP="004271BF">
      <w:pPr>
        <w:rPr>
          <w:rFonts w:ascii="Verdana" w:hAnsi="Verdana"/>
        </w:rPr>
      </w:pPr>
      <w:r>
        <w:rPr>
          <w:rFonts w:ascii="Verdana" w:hAnsi="Verdana"/>
        </w:rPr>
        <w:t>Figure 7 gives a visual representation of where</w:t>
      </w:r>
      <w:r w:rsidR="00FB3202">
        <w:rPr>
          <w:rFonts w:ascii="Verdana" w:hAnsi="Verdana"/>
        </w:rPr>
        <w:t xml:space="preserve"> the images corresponded </w:t>
      </w:r>
      <w:r w:rsidR="00A128C9">
        <w:rPr>
          <w:rFonts w:ascii="Verdana" w:hAnsi="Verdana"/>
        </w:rPr>
        <w:t xml:space="preserve">to on the 3D model of the moon, note there are no </w:t>
      </w:r>
      <w:r w:rsidR="009040EF">
        <w:rPr>
          <w:rFonts w:ascii="Verdana" w:hAnsi="Verdana"/>
        </w:rPr>
        <w:t>points at the top and</w:t>
      </w:r>
      <w:r w:rsidR="002C6637">
        <w:rPr>
          <w:rFonts w:ascii="Verdana" w:hAnsi="Verdana"/>
        </w:rPr>
        <w:t xml:space="preserve"> bottom of the plot as no data was taken from </w:t>
      </w:r>
      <w:r w:rsidR="002C6637">
        <w:rPr>
          <w:rFonts w:ascii="Verdana" w:hAnsi="Verdana"/>
        </w:rPr>
        <w:lastRenderedPageBreak/>
        <w:t xml:space="preserve">regions MC-01 and MC-30 </w:t>
      </w:r>
      <w:r w:rsidR="003E02FD">
        <w:rPr>
          <w:rFonts w:ascii="Verdana" w:hAnsi="Verdana"/>
          <w:noProof/>
        </w:rPr>
        <mc:AlternateContent>
          <mc:Choice Requires="wpg">
            <w:drawing>
              <wp:anchor distT="0" distB="0" distL="114300" distR="114300" simplePos="0" relativeHeight="251658253" behindDoc="0" locked="0" layoutInCell="1" allowOverlap="1" wp14:anchorId="039BEF09" wp14:editId="488C2698">
                <wp:simplePos x="0" y="0"/>
                <wp:positionH relativeFrom="column">
                  <wp:posOffset>2187429</wp:posOffset>
                </wp:positionH>
                <wp:positionV relativeFrom="paragraph">
                  <wp:posOffset>0</wp:posOffset>
                </wp:positionV>
                <wp:extent cx="4423410" cy="3940175"/>
                <wp:effectExtent l="0" t="0" r="0" b="0"/>
                <wp:wrapSquare wrapText="bothSides"/>
                <wp:docPr id="641611654" name="Group 35"/>
                <wp:cNvGraphicFramePr/>
                <a:graphic xmlns:a="http://schemas.openxmlformats.org/drawingml/2006/main">
                  <a:graphicData uri="http://schemas.microsoft.com/office/word/2010/wordprocessingGroup">
                    <wpg:wgp>
                      <wpg:cNvGrpSpPr/>
                      <wpg:grpSpPr>
                        <a:xfrm>
                          <a:off x="0" y="0"/>
                          <a:ext cx="4423410" cy="3940175"/>
                          <a:chOff x="0" y="0"/>
                          <a:chExt cx="4423410" cy="3940322"/>
                        </a:xfrm>
                      </wpg:grpSpPr>
                      <pic:pic xmlns:pic="http://schemas.openxmlformats.org/drawingml/2006/picture">
                        <pic:nvPicPr>
                          <pic:cNvPr id="186427465" name="Picture 459120973"/>
                          <pic:cNvPicPr>
                            <a:picLocks noChangeAspect="1"/>
                          </pic:cNvPicPr>
                        </pic:nvPicPr>
                        <pic:blipFill rotWithShape="1">
                          <a:blip r:embed="rId24">
                            <a:extLst>
                              <a:ext uri="{28A0092B-C50C-407E-A947-70E740481C1C}">
                                <a14:useLocalDpi xmlns:a14="http://schemas.microsoft.com/office/drawing/2010/main" val="0"/>
                              </a:ext>
                            </a:extLst>
                          </a:blip>
                          <a:srcRect t="5813"/>
                          <a:stretch/>
                        </pic:blipFill>
                        <pic:spPr bwMode="auto">
                          <a:xfrm>
                            <a:off x="0" y="0"/>
                            <a:ext cx="4423410" cy="2962910"/>
                          </a:xfrm>
                          <a:prstGeom prst="rect">
                            <a:avLst/>
                          </a:prstGeom>
                          <a:ln>
                            <a:noFill/>
                          </a:ln>
                          <a:extLst>
                            <a:ext uri="{53640926-AAD7-44D8-BBD7-CCE9431645EC}">
                              <a14:shadowObscured xmlns:a14="http://schemas.microsoft.com/office/drawing/2010/main"/>
                            </a:ext>
                          </a:extLst>
                        </pic:spPr>
                      </pic:pic>
                      <wps:wsp>
                        <wps:cNvPr id="978939900" name="Text Box 5"/>
                        <wps:cNvSpPr txBox="1"/>
                        <wps:spPr>
                          <a:xfrm>
                            <a:off x="281354" y="3038622"/>
                            <a:ext cx="4135755" cy="901700"/>
                          </a:xfrm>
                          <a:prstGeom prst="rect">
                            <a:avLst/>
                          </a:prstGeom>
                          <a:noFill/>
                          <a:ln w="6350">
                            <a:noFill/>
                          </a:ln>
                        </wps:spPr>
                        <wps:txbx>
                          <w:txbxContent>
                            <w:p w14:paraId="5059717D" w14:textId="619B4DA3" w:rsidR="00BA2C61" w:rsidRPr="00BD0DF9" w:rsidRDefault="00BA2C61" w:rsidP="00C84889">
                              <w:pPr>
                                <w:rPr>
                                  <w:rFonts w:ascii="Verdana" w:hAnsi="Verdana"/>
                                  <w:b/>
                                  <w:bCs/>
                                  <w:color w:val="00B050"/>
                                </w:rPr>
                              </w:pPr>
                              <w:r w:rsidRPr="00735A15">
                                <w:rPr>
                                  <w:rFonts w:ascii="Verdana" w:hAnsi="Verdana"/>
                                  <w:b/>
                                  <w:bCs/>
                                  <w:color w:val="000000" w:themeColor="text1"/>
                                </w:rPr>
                                <w:t>Figure</w:t>
                              </w:r>
                              <w:r w:rsidR="00735A15" w:rsidRPr="00735A15">
                                <w:rPr>
                                  <w:rFonts w:ascii="Verdana" w:hAnsi="Verdana"/>
                                  <w:b/>
                                  <w:bCs/>
                                  <w:color w:val="000000" w:themeColor="text1"/>
                                </w:rPr>
                                <w:t xml:space="preserve"> 8</w:t>
                              </w:r>
                              <w:r w:rsidRPr="00735A15">
                                <w:rPr>
                                  <w:rFonts w:ascii="Verdana" w:hAnsi="Verdana"/>
                                  <w:b/>
                                  <w:bCs/>
                                  <w:color w:val="000000" w:themeColor="text1"/>
                                </w:rPr>
                                <w:t xml:space="preserve">: </w:t>
                              </w:r>
                              <w:del w:id="15" w:author="Unknown">
                                <w:r w:rsidRPr="00735A15">
                                  <w:rPr>
                                    <w:rFonts w:ascii="Verdana" w:hAnsi="Verdana"/>
                                    <w:color w:val="000000" w:themeColor="text1"/>
                                  </w:rPr>
                                  <w:delText>A</w:delText>
                                </w:r>
                              </w:del>
                              <w:r w:rsidRPr="00735A15">
                                <w:rPr>
                                  <w:rFonts w:ascii="Verdana" w:hAnsi="Verdana"/>
                                  <w:color w:val="000000" w:themeColor="text1"/>
                                </w:rPr>
                                <w:t xml:space="preserve"> </w:t>
                              </w:r>
                              <w:r w:rsidR="00BD0DF9">
                                <w:rPr>
                                  <w:rFonts w:ascii="Verdana" w:hAnsi="Verdana"/>
                                  <w:color w:val="000000" w:themeColor="text1"/>
                                </w:rPr>
                                <w:t xml:space="preserve">A </w:t>
                              </w:r>
                              <w:r>
                                <w:rPr>
                                  <w:rFonts w:ascii="Verdana" w:hAnsi="Verdana"/>
                                  <w:color w:val="000000" w:themeColor="text1"/>
                                </w:rPr>
                                <w:t>plot</w:t>
                              </w:r>
                              <w:r w:rsidR="00BD0DF9">
                                <w:rPr>
                                  <w:rFonts w:ascii="Verdana" w:hAnsi="Verdana"/>
                                  <w:color w:val="000000" w:themeColor="text1"/>
                                </w:rPr>
                                <w:t xml:space="preserve"> of</w:t>
                              </w:r>
                              <w:r>
                                <w:rPr>
                                  <w:rFonts w:ascii="Verdana" w:hAnsi="Verdana"/>
                                  <w:color w:val="000000" w:themeColor="text1"/>
                                </w:rPr>
                                <w:t xml:space="preserve"> </w:t>
                              </w:r>
                              <w:del w:id="16" w:author="Unknown">
                                <w:r>
                                  <w:rPr>
                                    <w:rFonts w:ascii="Verdana" w:hAnsi="Verdana"/>
                                    <w:color w:val="000000" w:themeColor="text1"/>
                                  </w:rPr>
                                  <w:delText>displ</w:delText>
                                </w:r>
                              </w:del>
                              <w:r>
                                <w:rPr>
                                  <w:rFonts w:ascii="Verdana" w:hAnsi="Verdana"/>
                                  <w:color w:val="000000" w:themeColor="text1"/>
                                </w:rPr>
                                <w:t>the cumulative crater frequency as a function its radius in km. The distribution shows a spike in frequency at larger radii.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9BEF09" id="Group 35" o:spid="_x0000_s1064" style="position:absolute;margin-left:172.25pt;margin-top:0;width:348.3pt;height:310.25pt;z-index:251658253" coordsize="44234,39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">
                <v:shape id="Picture 459120973" o:spid="_x0000_s1065" type="#_x0000_t75" style="position:absolute;width:44234;height:29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">
                  <v:imagedata r:id="rId25" o:title="" croptop="3810f"/>
                </v:shape>
                <v:shape id="Text Box 5" o:spid="_x0000_s1066" type="#_x0000_t202" style="position:absolute;left:2813;top:30386;width:41358;height:90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" filled="f" stroked="f" strokeweight=".5pt">
                  <v:textbox>
                    <w:txbxContent>
                      <w:p w14:paraId="5059717D" w14:textId="619B4DA3" w:rsidR="00BA2C61" w:rsidRPr="00BD0DF9" w:rsidRDefault="00BA2C61" w:rsidP="00C84889">
                        <w:pPr>
                          <w:rPr>
                            <w:rFonts w:ascii="Verdana" w:hAnsi="Verdana"/>
                            <w:b/>
                            <w:bCs/>
                            <w:color w:val="00B050"/>
                          </w:rPr>
                        </w:pPr>
                        <w:r w:rsidRPr="00735A15">
                          <w:rPr>
                            <w:rFonts w:ascii="Verdana" w:hAnsi="Verdana"/>
                            <w:b/>
                            <w:bCs/>
                            <w:color w:val="000000" w:themeColor="text1"/>
                          </w:rPr>
                          <w:t>Figure</w:t>
                        </w:r>
                        <w:r w:rsidR="00735A15" w:rsidRPr="00735A15">
                          <w:rPr>
                            <w:rFonts w:ascii="Verdana" w:hAnsi="Verdana"/>
                            <w:b/>
                            <w:bCs/>
                            <w:color w:val="000000" w:themeColor="text1"/>
                          </w:rPr>
                          <w:t xml:space="preserve"> 8</w:t>
                        </w:r>
                        <w:r w:rsidRPr="00735A15">
                          <w:rPr>
                            <w:rFonts w:ascii="Verdana" w:hAnsi="Verdana"/>
                            <w:b/>
                            <w:bCs/>
                            <w:color w:val="000000" w:themeColor="text1"/>
                          </w:rPr>
                          <w:t xml:space="preserve">: </w:t>
                        </w:r>
                        <w:del w:id="17" w:author="Unknown">
                          <w:r w:rsidRPr="00735A15">
                            <w:rPr>
                              <w:rFonts w:ascii="Verdana" w:hAnsi="Verdana"/>
                              <w:color w:val="000000" w:themeColor="text1"/>
                            </w:rPr>
                            <w:delText>A</w:delText>
                          </w:r>
                        </w:del>
                        <w:r w:rsidRPr="00735A15">
                          <w:rPr>
                            <w:rFonts w:ascii="Verdana" w:hAnsi="Verdana"/>
                            <w:color w:val="000000" w:themeColor="text1"/>
                          </w:rPr>
                          <w:t xml:space="preserve"> </w:t>
                        </w:r>
                        <w:r w:rsidR="00BD0DF9">
                          <w:rPr>
                            <w:rFonts w:ascii="Verdana" w:hAnsi="Verdana"/>
                            <w:color w:val="000000" w:themeColor="text1"/>
                          </w:rPr>
                          <w:t xml:space="preserve">A </w:t>
                        </w:r>
                        <w:r>
                          <w:rPr>
                            <w:rFonts w:ascii="Verdana" w:hAnsi="Verdana"/>
                            <w:color w:val="000000" w:themeColor="text1"/>
                          </w:rPr>
                          <w:t>plot</w:t>
                        </w:r>
                        <w:r w:rsidR="00BD0DF9">
                          <w:rPr>
                            <w:rFonts w:ascii="Verdana" w:hAnsi="Verdana"/>
                            <w:color w:val="000000" w:themeColor="text1"/>
                          </w:rPr>
                          <w:t xml:space="preserve"> of</w:t>
                        </w:r>
                        <w:r>
                          <w:rPr>
                            <w:rFonts w:ascii="Verdana" w:hAnsi="Verdana"/>
                            <w:color w:val="000000" w:themeColor="text1"/>
                          </w:rPr>
                          <w:t xml:space="preserve"> </w:t>
                        </w:r>
                        <w:del w:id="18" w:author="Unknown">
                          <w:r>
                            <w:rPr>
                              <w:rFonts w:ascii="Verdana" w:hAnsi="Verdana"/>
                              <w:color w:val="000000" w:themeColor="text1"/>
                            </w:rPr>
                            <w:delText>displ</w:delText>
                          </w:r>
                        </w:del>
                        <w:r>
                          <w:rPr>
                            <w:rFonts w:ascii="Verdana" w:hAnsi="Verdana"/>
                            <w:color w:val="000000" w:themeColor="text1"/>
                          </w:rPr>
                          <w:t>the cumulative crater frequency as a function its radius in km. The distribution shows a spike in frequency at larger radii.</w:t>
                        </w:r>
                      </w:p>
                    </w:txbxContent>
                  </v:textbox>
                </v:shape>
                <w10:wrap type="square"/>
              </v:group>
            </w:pict>
          </mc:Fallback>
        </mc:AlternateContent>
      </w:r>
      <w:r w:rsidR="00710FD2">
        <w:rPr>
          <w:rFonts w:ascii="Verdana" w:hAnsi="Verdana"/>
        </w:rPr>
        <w:t>in figure 2 for reasons previously mentioned.</w:t>
      </w:r>
    </w:p>
    <w:p w14:paraId="2EF37C34" w14:textId="77777777" w:rsidR="00964CB9" w:rsidRDefault="00964CB9" w:rsidP="00E06C2B">
      <w:pPr>
        <w:rPr>
          <w:rFonts w:ascii="Verdana" w:hAnsi="Verdana"/>
        </w:rPr>
      </w:pPr>
    </w:p>
    <w:p w14:paraId="26767F12" w14:textId="77777777" w:rsidR="00964CB9" w:rsidRDefault="00964CB9" w:rsidP="00E06C2B">
      <w:pPr>
        <w:rPr>
          <w:rFonts w:ascii="Verdana" w:hAnsi="Verdana"/>
        </w:rPr>
      </w:pPr>
    </w:p>
    <w:p w14:paraId="58F3F58F" w14:textId="1D5C5D50" w:rsidR="00067C3E" w:rsidRPr="00F236AE" w:rsidRDefault="004D47B0" w:rsidP="00E06C2B">
      <w:r w:rsidRPr="00F236AE">
        <w:rPr>
          <w:rFonts w:ascii="Verdana" w:hAnsi="Verdana"/>
        </w:rPr>
        <w:t>F</w:t>
      </w:r>
      <w:r w:rsidR="00525B50" w:rsidRPr="00F236AE">
        <w:rPr>
          <w:rFonts w:ascii="Verdana" w:hAnsi="Verdana"/>
        </w:rPr>
        <w:t xml:space="preserve">igure </w:t>
      </w:r>
      <w:r w:rsidR="00735A15">
        <w:rPr>
          <w:rFonts w:ascii="Verdana" w:hAnsi="Verdana"/>
        </w:rPr>
        <w:t>8</w:t>
      </w:r>
      <w:r w:rsidR="006047D8" w:rsidRPr="00F236AE">
        <w:rPr>
          <w:rFonts w:ascii="Verdana" w:hAnsi="Verdana"/>
        </w:rPr>
        <w:t xml:space="preserve"> sh</w:t>
      </w:r>
      <w:r w:rsidR="004D5779" w:rsidRPr="00F236AE">
        <w:rPr>
          <w:rFonts w:ascii="Verdana" w:hAnsi="Verdana"/>
        </w:rPr>
        <w:t xml:space="preserve">ows the </w:t>
      </w:r>
      <w:r w:rsidR="00F45710" w:rsidRPr="00F236AE">
        <w:rPr>
          <w:rFonts w:ascii="Verdana" w:hAnsi="Verdana"/>
        </w:rPr>
        <w:t xml:space="preserve">cumulative crater </w:t>
      </w:r>
      <w:r w:rsidR="00D355A3" w:rsidRPr="00F236AE">
        <w:rPr>
          <w:rFonts w:ascii="Verdana" w:hAnsi="Verdana"/>
        </w:rPr>
        <w:t xml:space="preserve">frequency </w:t>
      </w:r>
      <w:r w:rsidR="008F3EB2" w:rsidRPr="00F236AE">
        <w:rPr>
          <w:rFonts w:ascii="Verdana" w:hAnsi="Verdana"/>
        </w:rPr>
        <w:t xml:space="preserve">as a function of </w:t>
      </w:r>
      <w:r w:rsidR="00D969B5" w:rsidRPr="00F236AE">
        <w:rPr>
          <w:rFonts w:ascii="Verdana" w:hAnsi="Verdana"/>
        </w:rPr>
        <w:t>crater radius</w:t>
      </w:r>
      <w:r w:rsidR="00696B2B" w:rsidRPr="00F236AE">
        <w:rPr>
          <w:rFonts w:ascii="Verdana" w:hAnsi="Verdana"/>
        </w:rPr>
        <w:t xml:space="preserve">. </w:t>
      </w:r>
      <w:r w:rsidR="00E21588" w:rsidRPr="00F236AE">
        <w:rPr>
          <w:rFonts w:ascii="Verdana" w:hAnsi="Verdana"/>
        </w:rPr>
        <w:t xml:space="preserve">This plot </w:t>
      </w:r>
      <w:r w:rsidR="004914A4" w:rsidRPr="00F236AE">
        <w:rPr>
          <w:rFonts w:ascii="Verdana" w:hAnsi="Verdana"/>
        </w:rPr>
        <w:t>shows the dis</w:t>
      </w:r>
      <w:r w:rsidR="00201B2B" w:rsidRPr="00F236AE">
        <w:rPr>
          <w:rFonts w:ascii="Verdana" w:hAnsi="Verdana"/>
        </w:rPr>
        <w:t xml:space="preserve">tribution </w:t>
      </w:r>
      <w:r w:rsidR="005200BE" w:rsidRPr="00F236AE">
        <w:rPr>
          <w:rFonts w:ascii="Verdana" w:hAnsi="Verdana"/>
        </w:rPr>
        <w:t>for</w:t>
      </w:r>
      <w:r w:rsidR="00253DEF" w:rsidRPr="00F236AE">
        <w:rPr>
          <w:rFonts w:ascii="Verdana" w:hAnsi="Verdana"/>
        </w:rPr>
        <w:t xml:space="preserve"> </w:t>
      </w:r>
      <w:r w:rsidR="00947A0A" w:rsidRPr="00F236AE">
        <w:rPr>
          <w:rFonts w:ascii="Verdana" w:hAnsi="Verdana"/>
        </w:rPr>
        <w:t>image 02</w:t>
      </w:r>
      <w:r w:rsidR="00195292" w:rsidRPr="00F236AE">
        <w:rPr>
          <w:rFonts w:ascii="Verdana" w:hAnsi="Verdana"/>
        </w:rPr>
        <w:t>.</w:t>
      </w:r>
      <w:r w:rsidR="00F26C4C" w:rsidRPr="00F236AE">
        <w:rPr>
          <w:rFonts w:ascii="Verdana" w:hAnsi="Verdana"/>
        </w:rPr>
        <w:t xml:space="preserve"> Crat</w:t>
      </w:r>
      <w:r w:rsidR="00667D45" w:rsidRPr="00F236AE">
        <w:rPr>
          <w:rFonts w:ascii="Verdana" w:hAnsi="Verdana"/>
        </w:rPr>
        <w:t xml:space="preserve">ers of radius </w:t>
      </w:r>
      <w:r w:rsidR="00E50085" w:rsidRPr="00F236AE">
        <w:rPr>
          <w:rFonts w:ascii="Verdana" w:hAnsi="Verdana"/>
        </w:rPr>
        <w:t xml:space="preserve">close to </w:t>
      </w:r>
      <w:r w:rsidR="007D77FB" w:rsidRPr="00F236AE">
        <w:rPr>
          <w:rFonts w:ascii="Verdana" w:hAnsi="Verdana"/>
        </w:rPr>
        <w:t>30km have</w:t>
      </w:r>
      <w:r w:rsidR="0051687E" w:rsidRPr="00F236AE">
        <w:rPr>
          <w:rFonts w:ascii="Verdana" w:hAnsi="Verdana"/>
        </w:rPr>
        <w:t xml:space="preserve"> a pixel </w:t>
      </w:r>
      <w:r w:rsidR="0059471E" w:rsidRPr="00F236AE">
        <w:rPr>
          <w:rFonts w:ascii="Verdana" w:hAnsi="Verdana"/>
        </w:rPr>
        <w:t>radius of</w:t>
      </w:r>
      <w:r w:rsidR="003C44F8" w:rsidRPr="00F236AE">
        <w:rPr>
          <w:rFonts w:ascii="Verdana" w:hAnsi="Verdana"/>
        </w:rPr>
        <w:t xml:space="preserve"> appro</w:t>
      </w:r>
      <w:r w:rsidR="00076E59" w:rsidRPr="00F236AE">
        <w:rPr>
          <w:rFonts w:ascii="Verdana" w:hAnsi="Verdana"/>
        </w:rPr>
        <w:t xml:space="preserve">ximately 49 </w:t>
      </w:r>
      <w:r w:rsidR="0088574B" w:rsidRPr="00F236AE">
        <w:rPr>
          <w:rFonts w:ascii="Verdana" w:hAnsi="Verdana"/>
        </w:rPr>
        <w:t>pixels.</w:t>
      </w:r>
    </w:p>
    <w:p w14:paraId="4A11BEFB" w14:textId="48E680E1" w:rsidR="00072CE9" w:rsidRDefault="00072CE9" w:rsidP="00E06C2B"/>
    <w:p w14:paraId="4F22A461" w14:textId="4DF56184" w:rsidR="008972E5" w:rsidRDefault="008972E5" w:rsidP="00E06C2B"/>
    <w:p w14:paraId="51ECAF12" w14:textId="6B6738F8" w:rsidR="0031739D" w:rsidRDefault="0031739D" w:rsidP="00E06C2B">
      <w:pPr>
        <w:rPr>
          <w:rFonts w:ascii="Verdana" w:hAnsi="Verdana"/>
          <w:color w:val="000000" w:themeColor="text1"/>
        </w:rPr>
      </w:pPr>
    </w:p>
    <w:p w14:paraId="6BE475EF" w14:textId="6B4EDB07" w:rsidR="00BD56FF" w:rsidRDefault="00EB6A16" w:rsidP="00E06C2B">
      <w:pPr>
        <w:rPr>
          <w:rFonts w:ascii="Verdana" w:eastAsiaTheme="minorEastAsia" w:hAnsi="Verdana"/>
          <w:color w:val="000000" w:themeColor="text1"/>
        </w:rPr>
      </w:pPr>
      <w:r>
        <w:rPr>
          <w:rFonts w:ascii="Verdana" w:hAnsi="Verdana"/>
          <w:color w:val="000000" w:themeColor="text1"/>
        </w:rPr>
        <w:t>The age of the surfaces in i</w:t>
      </w:r>
      <w:r w:rsidR="008130CA">
        <w:rPr>
          <w:rFonts w:ascii="Verdana" w:hAnsi="Verdana"/>
          <w:color w:val="000000" w:themeColor="text1"/>
        </w:rPr>
        <w:t xml:space="preserve">mages MC-12,19 and 20 </w:t>
      </w:r>
      <w:r>
        <w:rPr>
          <w:rFonts w:ascii="Verdana" w:hAnsi="Verdana"/>
          <w:color w:val="000000" w:themeColor="text1"/>
        </w:rPr>
        <w:t xml:space="preserve">were calculated to be </w:t>
      </w:r>
      <m:oMath>
        <m:d>
          <m:dPr>
            <m:ctrlPr>
              <w:rPr>
                <w:rFonts w:ascii="Cambria Math" w:hAnsi="Cambria Math"/>
                <w:i/>
                <w:color w:val="000000" w:themeColor="text1"/>
              </w:rPr>
            </m:ctrlPr>
          </m:dPr>
          <m:e>
            <m:r>
              <w:rPr>
                <w:rFonts w:ascii="Cambria Math" w:hAnsi="Cambria Math"/>
                <w:color w:val="000000" w:themeColor="text1"/>
              </w:rPr>
              <m:t>2.9</m:t>
            </m:r>
            <m:r>
              <w:rPr>
                <w:rFonts w:ascii="Cambria Math" w:eastAsiaTheme="minorEastAsia" w:hAnsi="Cambria Math"/>
                <w:color w:val="000000" w:themeColor="text1"/>
              </w:rPr>
              <m:t xml:space="preserve"> ±0.3</m:t>
            </m:r>
            <m:ctrlPr>
              <w:rPr>
                <w:rFonts w:ascii="Cambria Math" w:eastAsiaTheme="minorEastAsia" w:hAnsi="Cambria Math"/>
                <w:i/>
                <w:color w:val="000000" w:themeColor="text1"/>
              </w:rPr>
            </m:ctrlPr>
          </m:e>
        </m:d>
        <m:r>
          <w:rPr>
            <w:rFonts w:ascii="Cambria Math" w:eastAsiaTheme="minorEastAsia" w:hAnsi="Cambria Math"/>
            <w:color w:val="000000" w:themeColor="text1"/>
          </w:rPr>
          <m:t>Ga</m:t>
        </m:r>
      </m:oMath>
      <w:r w:rsidR="000C7200">
        <w:rPr>
          <w:rFonts w:ascii="Verdana" w:eastAsiaTheme="minorEastAsia" w:hAnsi="Verdana"/>
          <w:color w:val="000000" w:themeColor="text1"/>
        </w:rPr>
        <w:t xml:space="preserve">, </w:t>
      </w:r>
      <m:oMath>
        <m:r>
          <w:rPr>
            <w:rFonts w:ascii="Cambria Math" w:hAnsi="Cambria Math"/>
            <w:color w:val="000000" w:themeColor="text1"/>
          </w:rPr>
          <m:t>(</m:t>
        </m:r>
        <m:r>
          <w:rPr>
            <w:rFonts w:ascii="Cambria Math" w:hAnsi="Cambria Math"/>
            <w:color w:val="000000" w:themeColor="text1"/>
          </w:rPr>
          <m:t>3.1</m:t>
        </m:r>
        <m:r>
          <w:rPr>
            <w:rFonts w:ascii="Cambria Math" w:eastAsiaTheme="minorEastAsia" w:hAnsi="Cambria Math"/>
            <w:color w:val="000000" w:themeColor="text1"/>
          </w:rPr>
          <m:t xml:space="preserve"> ±0.3) Ga</m:t>
        </m:r>
      </m:oMath>
      <w:r w:rsidR="000C7200">
        <w:rPr>
          <w:rFonts w:ascii="Verdana" w:eastAsiaTheme="minorEastAsia" w:hAnsi="Verdana"/>
          <w:color w:val="000000" w:themeColor="text1"/>
        </w:rPr>
        <w:t xml:space="preserve"> and </w:t>
      </w:r>
      <m:oMath>
        <m:d>
          <m:dPr>
            <m:ctrlPr>
              <w:rPr>
                <w:rFonts w:ascii="Cambria Math" w:hAnsi="Cambria Math"/>
                <w:i/>
                <w:color w:val="000000" w:themeColor="text1"/>
              </w:rPr>
            </m:ctrlPr>
          </m:dPr>
          <m:e>
            <m:r>
              <w:rPr>
                <w:rFonts w:ascii="Cambria Math" w:hAnsi="Cambria Math"/>
                <w:color w:val="000000" w:themeColor="text1"/>
              </w:rPr>
              <m:t>3.0</m:t>
            </m:r>
            <m:r>
              <w:rPr>
                <w:rFonts w:ascii="Cambria Math" w:eastAsiaTheme="minorEastAsia" w:hAnsi="Cambria Math"/>
                <w:color w:val="000000" w:themeColor="text1"/>
              </w:rPr>
              <m:t xml:space="preserve"> ±0.3</m:t>
            </m:r>
            <m:ctrlPr>
              <w:rPr>
                <w:rFonts w:ascii="Cambria Math" w:eastAsiaTheme="minorEastAsia" w:hAnsi="Cambria Math"/>
                <w:i/>
                <w:color w:val="000000" w:themeColor="text1"/>
              </w:rPr>
            </m:ctrlPr>
          </m:e>
        </m:d>
        <m:r>
          <w:rPr>
            <w:rFonts w:ascii="Cambria Math" w:eastAsiaTheme="minorEastAsia" w:hAnsi="Cambria Math"/>
            <w:color w:val="000000" w:themeColor="text1"/>
          </w:rPr>
          <m:t>Ga</m:t>
        </m:r>
      </m:oMath>
      <w:r w:rsidR="000C7200">
        <w:rPr>
          <w:rFonts w:ascii="Verdana" w:eastAsiaTheme="minorEastAsia" w:hAnsi="Verdana"/>
          <w:color w:val="000000" w:themeColor="text1"/>
        </w:rPr>
        <w:t xml:space="preserve"> respectively</w:t>
      </w:r>
      <w:r w:rsidR="000F2FD6">
        <w:rPr>
          <w:rFonts w:ascii="Verdana" w:eastAsiaTheme="minorEastAsia" w:hAnsi="Verdana"/>
          <w:color w:val="000000" w:themeColor="text1"/>
        </w:rPr>
        <w:t>. T</w:t>
      </w:r>
      <w:r w:rsidR="00E86579">
        <w:rPr>
          <w:rFonts w:ascii="Verdana" w:eastAsiaTheme="minorEastAsia" w:hAnsi="Verdana"/>
          <w:color w:val="000000" w:themeColor="text1"/>
        </w:rPr>
        <w:t xml:space="preserve">he </w:t>
      </w:r>
      <w:r w:rsidR="00E86579">
        <w:rPr>
          <w:rFonts w:ascii="Verdana" w:eastAsiaTheme="minorEastAsia" w:hAnsi="Verdana"/>
          <w:color w:val="000000" w:themeColor="text1"/>
        </w:rPr>
        <w:t xml:space="preserve">average age of the moon across all images was </w:t>
      </w:r>
      <m:oMath>
        <m:r>
          <w:rPr>
            <w:rFonts w:ascii="Cambria Math" w:eastAsiaTheme="minorEastAsia" w:hAnsi="Cambria Math"/>
            <w:color w:val="000000" w:themeColor="text1"/>
          </w:rPr>
          <m:t>(</m:t>
        </m:r>
        <m:r>
          <w:rPr>
            <w:rFonts w:ascii="Cambria Math" w:eastAsiaTheme="minorEastAsia" w:hAnsi="Cambria Math"/>
            <w:color w:val="000000" w:themeColor="text1"/>
          </w:rPr>
          <m:t>2.</m:t>
        </m:r>
        <m:r>
          <w:rPr>
            <w:rFonts w:ascii="Cambria Math" w:eastAsiaTheme="minorEastAsia" w:hAnsi="Cambria Math"/>
            <w:color w:val="000000" w:themeColor="text1"/>
          </w:rPr>
          <m:t>9</m:t>
        </m:r>
        <m:r>
          <w:rPr>
            <w:rFonts w:ascii="Cambria Math" w:eastAsiaTheme="minorEastAsia" w:hAnsi="Cambria Math"/>
            <w:color w:val="000000" w:themeColor="text1"/>
          </w:rPr>
          <m:t xml:space="preserve"> </m:t>
        </m:r>
        <m:r>
          <w:rPr>
            <w:rFonts w:ascii="Cambria Math" w:eastAsiaTheme="minorEastAsia" w:hAnsi="Cambria Math"/>
            <w:color w:val="000000" w:themeColor="text1"/>
          </w:rPr>
          <m:t>±0.3) Ga</m:t>
        </m:r>
      </m:oMath>
      <w:r w:rsidR="000F2FD6">
        <w:rPr>
          <w:rFonts w:ascii="Verdana" w:eastAsiaTheme="minorEastAsia" w:hAnsi="Verdana"/>
          <w:color w:val="000000" w:themeColor="text1"/>
        </w:rPr>
        <w:t xml:space="preserve">, </w:t>
      </w:r>
      <w:r w:rsidR="000F2FD6">
        <w:rPr>
          <w:rFonts w:ascii="Verdana" w:eastAsiaTheme="minorEastAsia" w:hAnsi="Verdana"/>
          <w:color w:val="000000" w:themeColor="text1"/>
        </w:rPr>
        <w:t>with the uncertainty determined by the standard deviation of the age data</w:t>
      </w:r>
      <w:r w:rsidR="000C7200">
        <w:rPr>
          <w:rFonts w:ascii="Verdana" w:eastAsiaTheme="minorEastAsia" w:hAnsi="Verdana"/>
          <w:color w:val="000000" w:themeColor="text1"/>
        </w:rPr>
        <w:t>.</w:t>
      </w:r>
      <w:r w:rsidR="00D67FBF">
        <w:rPr>
          <w:rFonts w:ascii="Verdana" w:hAnsi="Verdana"/>
          <w:color w:val="000000" w:themeColor="text1"/>
        </w:rPr>
        <w:t xml:space="preserve"> </w:t>
      </w:r>
      <w:r w:rsidR="005B58D7">
        <w:rPr>
          <w:rFonts w:ascii="Verdana" w:hAnsi="Verdana"/>
          <w:color w:val="000000" w:themeColor="text1"/>
        </w:rPr>
        <w:t xml:space="preserve">The </w:t>
      </w:r>
      <w:r w:rsidR="000C6F3E">
        <w:rPr>
          <w:rFonts w:ascii="Verdana" w:hAnsi="Verdana"/>
          <w:color w:val="000000" w:themeColor="text1"/>
        </w:rPr>
        <w:t xml:space="preserve">literature </w:t>
      </w:r>
      <w:r w:rsidR="00501E40">
        <w:rPr>
          <w:rFonts w:ascii="Verdana" w:hAnsi="Verdana"/>
          <w:color w:val="000000" w:themeColor="text1"/>
        </w:rPr>
        <w:t xml:space="preserve">age of region </w:t>
      </w:r>
      <w:r w:rsidR="004A67B1">
        <w:rPr>
          <w:rFonts w:ascii="Verdana" w:hAnsi="Verdana"/>
          <w:color w:val="000000" w:themeColor="text1"/>
        </w:rPr>
        <w:t xml:space="preserve">MC-12, </w:t>
      </w:r>
      <w:r w:rsidR="001E2B8A">
        <w:rPr>
          <w:rFonts w:ascii="Verdana" w:hAnsi="Verdana"/>
          <w:color w:val="000000" w:themeColor="text1"/>
        </w:rPr>
        <w:t>as determined from the physical rock samples</w:t>
      </w:r>
      <w:r w:rsidR="004A67B1">
        <w:rPr>
          <w:rFonts w:ascii="Verdana" w:hAnsi="Verdana"/>
          <w:color w:val="000000" w:themeColor="text1"/>
        </w:rPr>
        <w:t>,</w:t>
      </w:r>
      <w:r w:rsidR="001E2B8A">
        <w:rPr>
          <w:rFonts w:ascii="Verdana" w:hAnsi="Verdana"/>
          <w:color w:val="000000" w:themeColor="text1"/>
        </w:rPr>
        <w:t xml:space="preserve"> </w:t>
      </w:r>
      <w:r w:rsidR="00B53082">
        <w:rPr>
          <w:rFonts w:ascii="Verdana" w:hAnsi="Verdana"/>
          <w:color w:val="000000" w:themeColor="text1"/>
        </w:rPr>
        <w:t xml:space="preserve">ranged from </w:t>
      </w:r>
      <m:oMath>
        <m:r>
          <w:rPr>
            <w:rFonts w:ascii="Cambria Math" w:hAnsi="Cambria Math"/>
            <w:color w:val="000000" w:themeColor="text1"/>
          </w:rPr>
          <m:t>(3.28 -3.91) Ga</m:t>
        </m:r>
      </m:oMath>
      <w:r w:rsidR="009A1969">
        <w:rPr>
          <w:rFonts w:ascii="Verdana" w:hAnsi="Verdana"/>
          <w:color w:val="000000" w:themeColor="text1"/>
        </w:rPr>
        <w:t xml:space="preserve"> </w:t>
      </w:r>
      <w:r w:rsidR="002B7024">
        <w:rPr>
          <w:rFonts w:ascii="Verdana" w:hAnsi="Verdana"/>
          <w:color w:val="000000" w:themeColor="text1"/>
        </w:rPr>
        <w:t>[</w:t>
      </w:r>
      <w:r w:rsidR="001079AB">
        <w:rPr>
          <w:rFonts w:ascii="Verdana" w:hAnsi="Verdana"/>
          <w:color w:val="000000" w:themeColor="text1"/>
        </w:rPr>
        <w:t>10</w:t>
      </w:r>
      <w:r w:rsidR="002B7024">
        <w:rPr>
          <w:rFonts w:ascii="Verdana" w:hAnsi="Verdana"/>
          <w:color w:val="000000" w:themeColor="text1"/>
        </w:rPr>
        <w:t>]</w:t>
      </w:r>
      <w:r w:rsidR="00D75CEB">
        <w:rPr>
          <w:rFonts w:ascii="Verdana" w:hAnsi="Verdana"/>
          <w:color w:val="000000" w:themeColor="text1"/>
        </w:rPr>
        <w:t>,</w:t>
      </w:r>
      <w:r w:rsidR="002B7024">
        <w:rPr>
          <w:rFonts w:ascii="Verdana" w:hAnsi="Verdana"/>
          <w:color w:val="000000" w:themeColor="text1"/>
        </w:rPr>
        <w:t xml:space="preserve"> [</w:t>
      </w:r>
      <w:r w:rsidR="001079AB">
        <w:rPr>
          <w:rFonts w:ascii="Verdana" w:hAnsi="Verdana"/>
          <w:color w:val="000000" w:themeColor="text1"/>
        </w:rPr>
        <w:t>11</w:t>
      </w:r>
      <w:r w:rsidR="002B7024">
        <w:rPr>
          <w:rFonts w:ascii="Verdana" w:hAnsi="Verdana"/>
          <w:color w:val="000000" w:themeColor="text1"/>
        </w:rPr>
        <w:t>]</w:t>
      </w:r>
      <w:r w:rsidR="00D75CEB">
        <w:rPr>
          <w:rFonts w:ascii="Verdana" w:hAnsi="Verdana"/>
          <w:color w:val="000000" w:themeColor="text1"/>
        </w:rPr>
        <w:t>,</w:t>
      </w:r>
      <w:r w:rsidR="002B7024">
        <w:rPr>
          <w:rFonts w:ascii="Verdana" w:hAnsi="Verdana"/>
          <w:color w:val="000000" w:themeColor="text1"/>
        </w:rPr>
        <w:t xml:space="preserve"> [</w:t>
      </w:r>
      <w:r w:rsidR="001079AB">
        <w:rPr>
          <w:rFonts w:ascii="Verdana" w:hAnsi="Verdana"/>
          <w:color w:val="000000" w:themeColor="text1"/>
        </w:rPr>
        <w:t>12</w:t>
      </w:r>
      <w:r w:rsidR="002B7024">
        <w:rPr>
          <w:rFonts w:ascii="Verdana" w:hAnsi="Verdana"/>
          <w:color w:val="000000" w:themeColor="text1"/>
        </w:rPr>
        <w:t>]</w:t>
      </w:r>
      <w:r w:rsidR="00341655">
        <w:rPr>
          <w:rFonts w:ascii="Verdana" w:hAnsi="Verdana"/>
          <w:color w:val="000000" w:themeColor="text1"/>
        </w:rPr>
        <w:t xml:space="preserve"> </w:t>
      </w:r>
      <w:r w:rsidR="009A1969">
        <w:rPr>
          <w:rFonts w:ascii="Verdana" w:hAnsi="Verdana"/>
          <w:color w:val="000000" w:themeColor="text1"/>
        </w:rPr>
        <w:t>with an average</w:t>
      </w:r>
      <w:r w:rsidR="00EC6518">
        <w:rPr>
          <w:rFonts w:ascii="Verdana" w:hAnsi="Verdana"/>
          <w:color w:val="000000" w:themeColor="text1"/>
        </w:rPr>
        <w:t xml:space="preserve"> age</w:t>
      </w:r>
      <w:r w:rsidR="00CF7300">
        <w:rPr>
          <w:rFonts w:ascii="Verdana" w:hAnsi="Verdana"/>
          <w:color w:val="000000" w:themeColor="text1"/>
        </w:rPr>
        <w:t xml:space="preserve"> of </w:t>
      </w:r>
      <m:oMath>
        <m:r>
          <w:rPr>
            <w:rFonts w:ascii="Cambria Math" w:hAnsi="Cambria Math"/>
            <w:color w:val="000000" w:themeColor="text1"/>
          </w:rPr>
          <m:t>3.59 Ga</m:t>
        </m:r>
      </m:oMath>
      <w:r w:rsidR="0045306A">
        <w:rPr>
          <w:rFonts w:ascii="Verdana" w:eastAsiaTheme="minorEastAsia" w:hAnsi="Verdana"/>
          <w:color w:val="000000" w:themeColor="text1"/>
        </w:rPr>
        <w:t xml:space="preserve">. </w:t>
      </w:r>
      <w:r w:rsidR="004A67B1">
        <w:rPr>
          <w:rFonts w:ascii="Verdana" w:hAnsi="Verdana"/>
          <w:color w:val="000000" w:themeColor="text1"/>
        </w:rPr>
        <w:t xml:space="preserve">The </w:t>
      </w:r>
      <w:r w:rsidR="007A6990">
        <w:rPr>
          <w:rFonts w:ascii="Verdana" w:hAnsi="Verdana"/>
          <w:color w:val="000000" w:themeColor="text1"/>
        </w:rPr>
        <w:t xml:space="preserve">literature </w:t>
      </w:r>
      <w:r w:rsidR="004A67B1">
        <w:rPr>
          <w:rFonts w:ascii="Verdana" w:hAnsi="Verdana"/>
          <w:color w:val="000000" w:themeColor="text1"/>
        </w:rPr>
        <w:t>age</w:t>
      </w:r>
      <w:r w:rsidR="00CB4B5E">
        <w:rPr>
          <w:rFonts w:ascii="Verdana" w:hAnsi="Verdana"/>
          <w:color w:val="000000" w:themeColor="text1"/>
        </w:rPr>
        <w:t xml:space="preserve"> range</w:t>
      </w:r>
      <w:r w:rsidR="004A67B1">
        <w:rPr>
          <w:rFonts w:ascii="Verdana" w:hAnsi="Verdana"/>
          <w:color w:val="000000" w:themeColor="text1"/>
        </w:rPr>
        <w:t xml:space="preserve"> </w:t>
      </w:r>
      <w:r w:rsidR="00CB4B5E">
        <w:rPr>
          <w:rFonts w:ascii="Verdana" w:hAnsi="Verdana"/>
          <w:color w:val="000000" w:themeColor="text1"/>
        </w:rPr>
        <w:t>for</w:t>
      </w:r>
      <w:r w:rsidR="004A67B1">
        <w:rPr>
          <w:rFonts w:ascii="Verdana" w:hAnsi="Verdana"/>
          <w:color w:val="000000" w:themeColor="text1"/>
        </w:rPr>
        <w:t xml:space="preserve"> region MC-</w:t>
      </w:r>
      <w:r w:rsidR="00CB4B5E">
        <w:rPr>
          <w:rFonts w:ascii="Verdana" w:hAnsi="Verdana"/>
          <w:color w:val="000000" w:themeColor="text1"/>
        </w:rPr>
        <w:t xml:space="preserve">19 was </w:t>
      </w:r>
      <m:oMath>
        <m:r>
          <w:rPr>
            <w:rFonts w:ascii="Cambria Math" w:hAnsi="Cambria Math"/>
            <w:color w:val="000000" w:themeColor="text1"/>
          </w:rPr>
          <m:t>(</m:t>
        </m:r>
        <m:r>
          <w:rPr>
            <w:rFonts w:ascii="Cambria Math" w:hAnsi="Cambria Math"/>
            <w:color w:val="000000" w:themeColor="text1"/>
          </w:rPr>
          <m:t>3.</m:t>
        </m:r>
        <m:r>
          <w:rPr>
            <w:rFonts w:ascii="Cambria Math" w:hAnsi="Cambria Math"/>
            <w:color w:val="000000" w:themeColor="text1"/>
          </w:rPr>
          <m:t>17</m:t>
        </m:r>
        <m:r>
          <w:rPr>
            <w:rFonts w:ascii="Cambria Math" w:hAnsi="Cambria Math"/>
            <w:color w:val="000000" w:themeColor="text1"/>
          </w:rPr>
          <m:t xml:space="preserve"> -</m:t>
        </m:r>
        <m:r>
          <w:rPr>
            <w:rFonts w:ascii="Cambria Math" w:hAnsi="Cambria Math"/>
            <w:color w:val="000000" w:themeColor="text1"/>
          </w:rPr>
          <m:t>4</m:t>
        </m:r>
        <m:r>
          <w:rPr>
            <w:rFonts w:ascii="Cambria Math" w:hAnsi="Cambria Math"/>
            <w:color w:val="000000" w:themeColor="text1"/>
          </w:rPr>
          <m:t>.</m:t>
        </m:r>
        <m:r>
          <w:rPr>
            <w:rFonts w:ascii="Cambria Math" w:hAnsi="Cambria Math"/>
            <w:color w:val="000000" w:themeColor="text1"/>
          </w:rPr>
          <m:t>04</m:t>
        </m:r>
        <m:r>
          <w:rPr>
            <w:rFonts w:ascii="Cambria Math" w:hAnsi="Cambria Math"/>
            <w:color w:val="000000" w:themeColor="text1"/>
          </w:rPr>
          <m:t>) Ga</m:t>
        </m:r>
      </m:oMath>
      <w:r w:rsidR="004A67B1">
        <w:rPr>
          <w:rFonts w:ascii="Verdana" w:hAnsi="Verdana"/>
          <w:color w:val="000000" w:themeColor="text1"/>
        </w:rPr>
        <w:t xml:space="preserve"> [</w:t>
      </w:r>
      <w:r w:rsidR="001079AB">
        <w:rPr>
          <w:rFonts w:ascii="Verdana" w:hAnsi="Verdana"/>
          <w:color w:val="000000" w:themeColor="text1"/>
        </w:rPr>
        <w:t>13</w:t>
      </w:r>
      <w:r w:rsidR="004A67B1">
        <w:rPr>
          <w:rFonts w:ascii="Verdana" w:hAnsi="Verdana"/>
          <w:color w:val="000000" w:themeColor="text1"/>
        </w:rPr>
        <w:t>], [1</w:t>
      </w:r>
      <w:r w:rsidR="0063305B">
        <w:rPr>
          <w:rFonts w:ascii="Verdana" w:hAnsi="Verdana"/>
          <w:color w:val="000000" w:themeColor="text1"/>
        </w:rPr>
        <w:t>4</w:t>
      </w:r>
      <w:r w:rsidR="004A67B1">
        <w:rPr>
          <w:rFonts w:ascii="Verdana" w:hAnsi="Verdana"/>
          <w:color w:val="000000" w:themeColor="text1"/>
        </w:rPr>
        <w:t>]</w:t>
      </w:r>
      <w:r w:rsidR="0063305B">
        <w:rPr>
          <w:rFonts w:ascii="Verdana" w:hAnsi="Verdana"/>
          <w:color w:val="000000" w:themeColor="text1"/>
        </w:rPr>
        <w:t xml:space="preserve"> </w:t>
      </w:r>
      <w:r w:rsidR="004A67B1">
        <w:rPr>
          <w:rFonts w:ascii="Verdana" w:hAnsi="Verdana"/>
          <w:color w:val="000000" w:themeColor="text1"/>
        </w:rPr>
        <w:t xml:space="preserve">with an average of </w:t>
      </w:r>
      <m:oMath>
        <m:r>
          <w:rPr>
            <w:rFonts w:ascii="Cambria Math" w:hAnsi="Cambria Math"/>
            <w:color w:val="000000" w:themeColor="text1"/>
          </w:rPr>
          <m:t>3.</m:t>
        </m:r>
        <m:r>
          <w:rPr>
            <w:rFonts w:ascii="Cambria Math" w:hAnsi="Cambria Math"/>
            <w:color w:val="000000" w:themeColor="text1"/>
          </w:rPr>
          <m:t>60</m:t>
        </m:r>
        <m:r>
          <w:rPr>
            <w:rFonts w:ascii="Cambria Math" w:hAnsi="Cambria Math"/>
            <w:color w:val="000000" w:themeColor="text1"/>
          </w:rPr>
          <m:t xml:space="preserve"> Ga</m:t>
        </m:r>
      </m:oMath>
      <w:r w:rsidR="004A67B1">
        <w:rPr>
          <w:rFonts w:ascii="Verdana" w:eastAsiaTheme="minorEastAsia" w:hAnsi="Verdana"/>
          <w:color w:val="000000" w:themeColor="text1"/>
        </w:rPr>
        <w:t>.</w:t>
      </w:r>
      <w:r w:rsidR="003F7B67">
        <w:rPr>
          <w:rFonts w:ascii="Verdana" w:eastAsiaTheme="minorEastAsia" w:hAnsi="Verdana"/>
          <w:color w:val="000000" w:themeColor="text1"/>
        </w:rPr>
        <w:t xml:space="preserve"> </w:t>
      </w:r>
      <w:r w:rsidR="003F7B67">
        <w:rPr>
          <w:rFonts w:ascii="Verdana" w:hAnsi="Verdana"/>
          <w:color w:val="000000" w:themeColor="text1"/>
        </w:rPr>
        <w:t xml:space="preserve">The </w:t>
      </w:r>
      <w:r w:rsidR="007A6990">
        <w:rPr>
          <w:rFonts w:ascii="Verdana" w:hAnsi="Verdana"/>
          <w:color w:val="000000" w:themeColor="text1"/>
        </w:rPr>
        <w:t xml:space="preserve">literature </w:t>
      </w:r>
      <w:r w:rsidR="003F7B67">
        <w:rPr>
          <w:rFonts w:ascii="Verdana" w:hAnsi="Verdana"/>
          <w:color w:val="000000" w:themeColor="text1"/>
        </w:rPr>
        <w:t>age</w:t>
      </w:r>
      <w:r w:rsidR="00172ABB">
        <w:rPr>
          <w:rFonts w:ascii="Verdana" w:hAnsi="Verdana"/>
          <w:color w:val="000000" w:themeColor="text1"/>
        </w:rPr>
        <w:t xml:space="preserve"> range</w:t>
      </w:r>
      <w:r w:rsidR="003F7B67">
        <w:rPr>
          <w:rFonts w:ascii="Verdana" w:hAnsi="Verdana"/>
          <w:color w:val="000000" w:themeColor="text1"/>
        </w:rPr>
        <w:t xml:space="preserve"> of region MC-</w:t>
      </w:r>
      <w:r w:rsidR="003731FE">
        <w:rPr>
          <w:rFonts w:ascii="Verdana" w:hAnsi="Verdana"/>
          <w:color w:val="000000" w:themeColor="text1"/>
        </w:rPr>
        <w:t>20</w:t>
      </w:r>
      <w:r w:rsidR="00172ABB">
        <w:rPr>
          <w:rFonts w:ascii="Verdana" w:hAnsi="Verdana"/>
          <w:color w:val="000000" w:themeColor="text1"/>
        </w:rPr>
        <w:t xml:space="preserve"> was</w:t>
      </w:r>
      <w:r w:rsidR="003F7B67">
        <w:rPr>
          <w:rFonts w:ascii="Verdana" w:hAnsi="Verdana"/>
          <w:color w:val="000000" w:themeColor="text1"/>
        </w:rPr>
        <w:t xml:space="preserve"> </w:t>
      </w:r>
      <m:oMath>
        <m:r>
          <w:rPr>
            <w:rFonts w:ascii="Cambria Math" w:hAnsi="Cambria Math"/>
            <w:color w:val="000000" w:themeColor="text1"/>
          </w:rPr>
          <m:t>(3.</m:t>
        </m:r>
        <m:r>
          <w:rPr>
            <w:rFonts w:ascii="Cambria Math" w:hAnsi="Cambria Math"/>
            <w:color w:val="000000" w:themeColor="text1"/>
          </w:rPr>
          <m:t>76</m:t>
        </m:r>
        <m:r>
          <w:rPr>
            <w:rFonts w:ascii="Cambria Math" w:hAnsi="Cambria Math"/>
            <w:color w:val="000000" w:themeColor="text1"/>
          </w:rPr>
          <m:t xml:space="preserve"> -</m:t>
        </m:r>
        <m:r>
          <w:rPr>
            <w:rFonts w:ascii="Cambria Math" w:hAnsi="Cambria Math"/>
            <w:color w:val="000000" w:themeColor="text1"/>
          </w:rPr>
          <m:t>3.90</m:t>
        </m:r>
        <m:r>
          <w:rPr>
            <w:rFonts w:ascii="Cambria Math" w:hAnsi="Cambria Math"/>
            <w:color w:val="000000" w:themeColor="text1"/>
          </w:rPr>
          <m:t>) Ga</m:t>
        </m:r>
      </m:oMath>
      <w:r w:rsidR="003F7B67">
        <w:rPr>
          <w:rFonts w:ascii="Verdana" w:hAnsi="Verdana"/>
          <w:color w:val="000000" w:themeColor="text1"/>
        </w:rPr>
        <w:t xml:space="preserve"> [1</w:t>
      </w:r>
      <w:r w:rsidR="001079AB">
        <w:rPr>
          <w:rFonts w:ascii="Verdana" w:hAnsi="Verdana"/>
          <w:color w:val="000000" w:themeColor="text1"/>
        </w:rPr>
        <w:t>5</w:t>
      </w:r>
      <w:r w:rsidR="003F7B67">
        <w:rPr>
          <w:rFonts w:ascii="Verdana" w:hAnsi="Verdana"/>
          <w:color w:val="000000" w:themeColor="text1"/>
        </w:rPr>
        <w:t xml:space="preserve">] with an average of </w:t>
      </w:r>
      <m:oMath>
        <m:r>
          <w:rPr>
            <w:rFonts w:ascii="Cambria Math" w:hAnsi="Cambria Math"/>
            <w:color w:val="000000" w:themeColor="text1"/>
          </w:rPr>
          <m:t>3.</m:t>
        </m:r>
        <m:r>
          <w:rPr>
            <w:rFonts w:ascii="Cambria Math" w:hAnsi="Cambria Math"/>
            <w:color w:val="000000" w:themeColor="text1"/>
          </w:rPr>
          <m:t>83</m:t>
        </m:r>
        <m:r>
          <w:rPr>
            <w:rFonts w:ascii="Cambria Math" w:hAnsi="Cambria Math"/>
            <w:color w:val="000000" w:themeColor="text1"/>
          </w:rPr>
          <m:t xml:space="preserve"> Ga</m:t>
        </m:r>
      </m:oMath>
      <w:r w:rsidR="003F7B67">
        <w:rPr>
          <w:rFonts w:ascii="Verdana" w:eastAsiaTheme="minorEastAsia" w:hAnsi="Verdana"/>
          <w:color w:val="000000" w:themeColor="text1"/>
        </w:rPr>
        <w:t>.</w:t>
      </w:r>
      <w:r w:rsidR="004B5C9F">
        <w:rPr>
          <w:rFonts w:ascii="Verdana" w:eastAsiaTheme="minorEastAsia" w:hAnsi="Verdana"/>
          <w:color w:val="000000" w:themeColor="text1"/>
        </w:rPr>
        <w:t xml:space="preserve"> </w:t>
      </w:r>
      <w:r w:rsidR="00CE1333">
        <w:rPr>
          <w:rFonts w:ascii="Verdana" w:eastAsiaTheme="minorEastAsia" w:hAnsi="Verdana"/>
          <w:color w:val="000000" w:themeColor="text1"/>
        </w:rPr>
        <w:t>E</w:t>
      </w:r>
      <w:r w:rsidR="004B5C9F">
        <w:rPr>
          <w:rFonts w:ascii="Verdana" w:eastAsiaTheme="minorEastAsia" w:hAnsi="Verdana"/>
          <w:color w:val="000000" w:themeColor="text1"/>
        </w:rPr>
        <w:t>ach</w:t>
      </w:r>
      <w:r w:rsidR="004C3A15">
        <w:rPr>
          <w:rFonts w:ascii="Verdana" w:eastAsiaTheme="minorEastAsia" w:hAnsi="Verdana"/>
          <w:color w:val="000000" w:themeColor="text1"/>
        </w:rPr>
        <w:t xml:space="preserve"> individual</w:t>
      </w:r>
      <w:r w:rsidR="004B5C9F">
        <w:rPr>
          <w:rFonts w:ascii="Verdana" w:eastAsiaTheme="minorEastAsia" w:hAnsi="Verdana"/>
          <w:color w:val="000000" w:themeColor="text1"/>
        </w:rPr>
        <w:t xml:space="preserve"> </w:t>
      </w:r>
      <w:r w:rsidR="004C3A15">
        <w:rPr>
          <w:rFonts w:ascii="Verdana" w:eastAsiaTheme="minorEastAsia" w:hAnsi="Verdana"/>
          <w:color w:val="000000" w:themeColor="text1"/>
        </w:rPr>
        <w:t xml:space="preserve">rock sample had an uncertainty </w:t>
      </w:r>
      <w:r w:rsidR="008504D1">
        <w:rPr>
          <w:rFonts w:ascii="Verdana" w:eastAsiaTheme="minorEastAsia" w:hAnsi="Verdana"/>
          <w:color w:val="000000" w:themeColor="text1"/>
        </w:rPr>
        <w:t>i</w:t>
      </w:r>
      <w:r w:rsidR="004C3A15">
        <w:rPr>
          <w:rFonts w:ascii="Verdana" w:eastAsiaTheme="minorEastAsia" w:hAnsi="Verdana"/>
          <w:color w:val="000000" w:themeColor="text1"/>
        </w:rPr>
        <w:t xml:space="preserve">n its age </w:t>
      </w:r>
      <w:r w:rsidR="00AC0C61">
        <w:rPr>
          <w:rFonts w:ascii="Verdana" w:eastAsiaTheme="minorEastAsia" w:hAnsi="Verdana"/>
          <w:color w:val="000000" w:themeColor="text1"/>
        </w:rPr>
        <w:t xml:space="preserve">on the order of </w:t>
      </w:r>
      <m:oMath>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10</m:t>
            </m:r>
          </m:e>
          <m:sup>
            <m:r>
              <w:rPr>
                <w:rFonts w:ascii="Cambria Math" w:eastAsiaTheme="minorEastAsia" w:hAnsi="Cambria Math"/>
                <w:color w:val="000000" w:themeColor="text1"/>
              </w:rPr>
              <m:t>-2</m:t>
            </m:r>
          </m:sup>
        </m:sSup>
        <m:r>
          <w:rPr>
            <w:rFonts w:ascii="Cambria Math" w:eastAsiaTheme="minorEastAsia" w:hAnsi="Cambria Math"/>
            <w:color w:val="000000" w:themeColor="text1"/>
          </w:rPr>
          <m:t xml:space="preserve"> Ga</m:t>
        </m:r>
      </m:oMath>
      <w:r w:rsidR="00581D72">
        <w:rPr>
          <w:rFonts w:ascii="Verdana" w:eastAsiaTheme="minorEastAsia" w:hAnsi="Verdana"/>
          <w:color w:val="000000" w:themeColor="text1"/>
        </w:rPr>
        <w:t xml:space="preserve">, however these </w:t>
      </w:r>
      <w:r w:rsidR="003E2109">
        <w:rPr>
          <w:rFonts w:ascii="Verdana" w:eastAsiaTheme="minorEastAsia" w:hAnsi="Verdana"/>
          <w:color w:val="000000" w:themeColor="text1"/>
        </w:rPr>
        <w:t>u</w:t>
      </w:r>
      <w:r w:rsidR="003E2109">
        <w:rPr>
          <w:rFonts w:ascii="Verdana" w:eastAsiaTheme="minorEastAsia" w:hAnsi="Verdana"/>
          <w:color w:val="000000" w:themeColor="text1"/>
        </w:rPr>
        <w:t>ncertainties</w:t>
      </w:r>
      <w:r w:rsidR="003E2109">
        <w:rPr>
          <w:rFonts w:ascii="Verdana" w:eastAsiaTheme="minorEastAsia" w:hAnsi="Verdana"/>
          <w:color w:val="000000" w:themeColor="text1"/>
        </w:rPr>
        <w:t xml:space="preserve"> </w:t>
      </w:r>
      <w:r w:rsidR="00581D72">
        <w:rPr>
          <w:rFonts w:ascii="Verdana" w:eastAsiaTheme="minorEastAsia" w:hAnsi="Verdana"/>
          <w:color w:val="000000" w:themeColor="text1"/>
        </w:rPr>
        <w:t>were not quoted</w:t>
      </w:r>
      <w:r w:rsidR="00F83E2C">
        <w:rPr>
          <w:rFonts w:ascii="Verdana" w:eastAsiaTheme="minorEastAsia" w:hAnsi="Verdana"/>
          <w:color w:val="000000" w:themeColor="text1"/>
        </w:rPr>
        <w:t xml:space="preserve"> </w:t>
      </w:r>
      <w:r w:rsidR="006467D7">
        <w:rPr>
          <w:rFonts w:ascii="Verdana" w:eastAsiaTheme="minorEastAsia" w:hAnsi="Verdana"/>
          <w:color w:val="000000" w:themeColor="text1"/>
        </w:rPr>
        <w:t xml:space="preserve">as </w:t>
      </w:r>
      <w:r w:rsidR="00F83E2C">
        <w:rPr>
          <w:rFonts w:ascii="Verdana" w:eastAsiaTheme="minorEastAsia" w:hAnsi="Verdana"/>
          <w:color w:val="000000" w:themeColor="text1"/>
        </w:rPr>
        <w:t>they were for the individual rock rather than the region it was found in</w:t>
      </w:r>
      <w:r w:rsidR="003E2109">
        <w:rPr>
          <w:rFonts w:ascii="Verdana" w:eastAsiaTheme="minorEastAsia" w:hAnsi="Verdana"/>
          <w:color w:val="000000" w:themeColor="text1"/>
        </w:rPr>
        <w:t>.</w:t>
      </w:r>
      <w:r w:rsidR="00131350">
        <w:rPr>
          <w:rFonts w:ascii="Verdana" w:eastAsiaTheme="minorEastAsia" w:hAnsi="Verdana"/>
          <w:color w:val="000000" w:themeColor="text1"/>
        </w:rPr>
        <w:t xml:space="preserve"> </w:t>
      </w:r>
    </w:p>
    <w:p w14:paraId="6299F5DD" w14:textId="77777777" w:rsidR="00BD56FF" w:rsidRDefault="00BD56FF" w:rsidP="00E06C2B">
      <w:pPr>
        <w:rPr>
          <w:rFonts w:ascii="Verdana" w:eastAsiaTheme="minorEastAsia" w:hAnsi="Verdana"/>
          <w:color w:val="000000" w:themeColor="text1"/>
        </w:rPr>
      </w:pPr>
    </w:p>
    <w:p w14:paraId="62B399D4" w14:textId="0D4B2A53" w:rsidR="0031739D" w:rsidRDefault="00BD56FF" w:rsidP="00E06C2B">
      <w:pPr>
        <w:rPr>
          <w:rFonts w:ascii="Verdana" w:eastAsiaTheme="minorEastAsia" w:hAnsi="Verdana"/>
          <w:color w:val="000000" w:themeColor="text1"/>
        </w:rPr>
      </w:pPr>
      <w:r>
        <w:rPr>
          <w:rFonts w:ascii="Verdana" w:eastAsiaTheme="minorEastAsia" w:hAnsi="Verdana"/>
          <w:color w:val="000000" w:themeColor="text1"/>
        </w:rPr>
        <w:t>The</w:t>
      </w:r>
      <w:r w:rsidR="00392814">
        <w:rPr>
          <w:rFonts w:ascii="Verdana" w:eastAsiaTheme="minorEastAsia" w:hAnsi="Verdana"/>
          <w:color w:val="000000" w:themeColor="text1"/>
        </w:rPr>
        <w:t xml:space="preserve"> database </w:t>
      </w:r>
      <w:r w:rsidR="00FD11A4">
        <w:rPr>
          <w:rFonts w:ascii="Verdana" w:eastAsiaTheme="minorEastAsia" w:hAnsi="Verdana"/>
          <w:color w:val="000000" w:themeColor="text1"/>
        </w:rPr>
        <w:t>on these three regions contained thousands of samples</w:t>
      </w:r>
      <w:r w:rsidR="006F5A33">
        <w:rPr>
          <w:rFonts w:ascii="Verdana" w:eastAsiaTheme="minorEastAsia" w:hAnsi="Verdana"/>
          <w:color w:val="000000" w:themeColor="text1"/>
        </w:rPr>
        <w:t xml:space="preserve"> of</w:t>
      </w:r>
      <w:r w:rsidR="000369BD">
        <w:rPr>
          <w:rFonts w:ascii="Verdana" w:eastAsiaTheme="minorEastAsia" w:hAnsi="Verdana"/>
          <w:color w:val="000000" w:themeColor="text1"/>
        </w:rPr>
        <w:t xml:space="preserve"> rocks</w:t>
      </w:r>
      <w:r w:rsidR="008A6A14">
        <w:rPr>
          <w:rFonts w:ascii="Verdana" w:eastAsiaTheme="minorEastAsia" w:hAnsi="Verdana"/>
          <w:color w:val="000000" w:themeColor="text1"/>
        </w:rPr>
        <w:t xml:space="preserve">, whereas </w:t>
      </w:r>
      <w:r w:rsidR="00B57752">
        <w:rPr>
          <w:rFonts w:ascii="Verdana" w:eastAsiaTheme="minorEastAsia" w:hAnsi="Verdana"/>
          <w:color w:val="000000" w:themeColor="text1"/>
        </w:rPr>
        <w:t>the</w:t>
      </w:r>
      <w:r w:rsidR="008A6A14">
        <w:rPr>
          <w:rFonts w:ascii="Verdana" w:eastAsiaTheme="minorEastAsia" w:hAnsi="Verdana"/>
          <w:color w:val="000000" w:themeColor="text1"/>
        </w:rPr>
        <w:t xml:space="preserve"> average</w:t>
      </w:r>
      <w:r w:rsidR="00B57752">
        <w:rPr>
          <w:rFonts w:ascii="Verdana" w:eastAsiaTheme="minorEastAsia" w:hAnsi="Verdana"/>
          <w:color w:val="000000" w:themeColor="text1"/>
        </w:rPr>
        <w:t>s</w:t>
      </w:r>
      <w:r w:rsidR="008A6A14">
        <w:rPr>
          <w:rFonts w:ascii="Verdana" w:eastAsiaTheme="minorEastAsia" w:hAnsi="Verdana"/>
          <w:color w:val="000000" w:themeColor="text1"/>
        </w:rPr>
        <w:t xml:space="preserve"> w</w:t>
      </w:r>
      <w:r w:rsidR="00B57752">
        <w:rPr>
          <w:rFonts w:ascii="Verdana" w:eastAsiaTheme="minorEastAsia" w:hAnsi="Verdana"/>
          <w:color w:val="000000" w:themeColor="text1"/>
        </w:rPr>
        <w:t>ere</w:t>
      </w:r>
      <w:r w:rsidR="008A6A14">
        <w:rPr>
          <w:rFonts w:ascii="Verdana" w:eastAsiaTheme="minorEastAsia" w:hAnsi="Verdana"/>
          <w:color w:val="000000" w:themeColor="text1"/>
        </w:rPr>
        <w:t xml:space="preserve"> calculated from a limited sample </w:t>
      </w:r>
      <w:r w:rsidR="00B57752">
        <w:rPr>
          <w:rFonts w:ascii="Verdana" w:eastAsiaTheme="minorEastAsia" w:hAnsi="Verdana"/>
          <w:color w:val="000000" w:themeColor="text1"/>
        </w:rPr>
        <w:t xml:space="preserve">of </w:t>
      </w:r>
      <w:r w:rsidR="00654794">
        <w:rPr>
          <w:rFonts w:ascii="Verdana" w:eastAsiaTheme="minorEastAsia" w:hAnsi="Verdana"/>
          <w:color w:val="000000" w:themeColor="text1"/>
        </w:rPr>
        <w:t xml:space="preserve">5-10 per region. </w:t>
      </w:r>
      <w:r w:rsidR="00965142">
        <w:rPr>
          <w:rFonts w:ascii="Verdana" w:eastAsiaTheme="minorEastAsia" w:hAnsi="Verdana"/>
          <w:color w:val="000000" w:themeColor="text1"/>
        </w:rPr>
        <w:t xml:space="preserve">This was too small a sample to be reflective of the total population so </w:t>
      </w:r>
      <w:r w:rsidR="005842C1">
        <w:rPr>
          <w:rFonts w:ascii="Verdana" w:eastAsiaTheme="minorEastAsia" w:hAnsi="Verdana"/>
          <w:color w:val="000000" w:themeColor="text1"/>
        </w:rPr>
        <w:t xml:space="preserve">just calculating the </w:t>
      </w:r>
      <w:r w:rsidR="00202DD2">
        <w:rPr>
          <w:rFonts w:ascii="Verdana" w:eastAsiaTheme="minorEastAsia" w:hAnsi="Verdana"/>
          <w:color w:val="000000" w:themeColor="text1"/>
        </w:rPr>
        <w:t xml:space="preserve">standard deviation or </w:t>
      </w:r>
      <w:r w:rsidR="005842C1">
        <w:rPr>
          <w:rFonts w:ascii="Verdana" w:eastAsiaTheme="minorEastAsia" w:hAnsi="Verdana"/>
          <w:color w:val="000000" w:themeColor="text1"/>
        </w:rPr>
        <w:t xml:space="preserve">standard error </w:t>
      </w:r>
      <w:r w:rsidR="00B01EFD">
        <w:rPr>
          <w:rFonts w:ascii="Verdana" w:eastAsiaTheme="minorEastAsia" w:hAnsi="Verdana"/>
          <w:color w:val="000000" w:themeColor="text1"/>
        </w:rPr>
        <w:t xml:space="preserve">for the sample would not be a representative </w:t>
      </w:r>
      <w:r w:rsidR="00691099">
        <w:rPr>
          <w:rFonts w:ascii="Verdana" w:eastAsiaTheme="minorEastAsia" w:hAnsi="Verdana"/>
          <w:color w:val="000000" w:themeColor="text1"/>
        </w:rPr>
        <w:t>uncertainty</w:t>
      </w:r>
      <w:r w:rsidR="002655B5">
        <w:rPr>
          <w:rFonts w:ascii="Verdana" w:eastAsiaTheme="minorEastAsia" w:hAnsi="Verdana"/>
          <w:color w:val="000000" w:themeColor="text1"/>
        </w:rPr>
        <w:t>.</w:t>
      </w:r>
    </w:p>
    <w:p w14:paraId="57E916ED" w14:textId="181287F4" w:rsidR="0031739D" w:rsidRDefault="0031739D" w:rsidP="00E06C2B">
      <w:pPr>
        <w:rPr>
          <w:rFonts w:ascii="Verdana" w:hAnsi="Verdana"/>
          <w:color w:val="000000" w:themeColor="text1"/>
        </w:rPr>
      </w:pPr>
    </w:p>
    <w:p w14:paraId="3268AE7A" w14:textId="2596D14D" w:rsidR="0031739D" w:rsidRDefault="0031739D" w:rsidP="00E06C2B">
      <w:pPr>
        <w:rPr>
          <w:rFonts w:ascii="Verdana" w:hAnsi="Verdana"/>
          <w:color w:val="000000" w:themeColor="text1"/>
        </w:rPr>
      </w:pPr>
    </w:p>
    <w:p w14:paraId="5CFD12D4" w14:textId="1BF3D7A3" w:rsidR="00484887" w:rsidRDefault="00484887" w:rsidP="00E06C2B">
      <w:pPr>
        <w:rPr>
          <w:rFonts w:ascii="Verdana" w:hAnsi="Verdana"/>
          <w:color w:val="000000" w:themeColor="text1"/>
        </w:rPr>
      </w:pPr>
    </w:p>
    <w:p w14:paraId="232285A2" w14:textId="2A1BD796" w:rsidR="00484887" w:rsidRDefault="00484887" w:rsidP="00E06C2B">
      <w:pPr>
        <w:rPr>
          <w:rFonts w:ascii="Verdana" w:hAnsi="Verdana"/>
          <w:color w:val="000000" w:themeColor="text1"/>
        </w:rPr>
      </w:pPr>
    </w:p>
    <w:p w14:paraId="3E472BC0" w14:textId="42557844" w:rsidR="00F82E46" w:rsidRDefault="00F82E46" w:rsidP="00E06C2B">
      <w:pPr>
        <w:rPr>
          <w:rFonts w:ascii="Verdana" w:hAnsi="Verdana"/>
          <w:color w:val="000000" w:themeColor="text1"/>
        </w:rPr>
      </w:pPr>
    </w:p>
    <w:p w14:paraId="2CACD655" w14:textId="29A64CE0" w:rsidR="00F82E46" w:rsidRDefault="00F82E46" w:rsidP="00E06C2B">
      <w:pPr>
        <w:rPr>
          <w:rFonts w:ascii="Verdana" w:hAnsi="Verdana"/>
          <w:color w:val="000000" w:themeColor="text1"/>
        </w:rPr>
      </w:pPr>
    </w:p>
    <w:p w14:paraId="1298C000" w14:textId="74D00EC1" w:rsidR="00F82E46" w:rsidRDefault="00F82E46" w:rsidP="00E06C2B">
      <w:pPr>
        <w:rPr>
          <w:rFonts w:ascii="Verdana" w:hAnsi="Verdana"/>
          <w:color w:val="000000" w:themeColor="text1"/>
        </w:rPr>
      </w:pPr>
    </w:p>
    <w:p w14:paraId="107AB4C4" w14:textId="492D81C0" w:rsidR="00F82E46" w:rsidRDefault="00F82E46" w:rsidP="00E06C2B">
      <w:pPr>
        <w:rPr>
          <w:rFonts w:ascii="Verdana" w:hAnsi="Verdana"/>
          <w:color w:val="000000" w:themeColor="text1"/>
        </w:rPr>
      </w:pPr>
    </w:p>
    <w:p w14:paraId="474509C2" w14:textId="2344202C" w:rsidR="00484887" w:rsidRDefault="00736394" w:rsidP="00E06C2B">
      <w:pPr>
        <w:rPr>
          <w:rFonts w:ascii="Verdana" w:hAnsi="Verdana"/>
          <w:color w:val="000000" w:themeColor="text1"/>
        </w:rPr>
      </w:pPr>
      <w:r>
        <w:rPr>
          <w:rFonts w:ascii="Verdana" w:hAnsi="Verdana"/>
          <w:noProof/>
          <w:color w:val="000000" w:themeColor="text1"/>
        </w:rPr>
        <w:lastRenderedPageBreak/>
        <mc:AlternateContent>
          <mc:Choice Requires="wpg">
            <w:drawing>
              <wp:anchor distT="0" distB="0" distL="114300" distR="114300" simplePos="0" relativeHeight="251658254" behindDoc="0" locked="0" layoutInCell="1" allowOverlap="1" wp14:anchorId="0792F880" wp14:editId="0BEA5877">
                <wp:simplePos x="0" y="0"/>
                <wp:positionH relativeFrom="column">
                  <wp:posOffset>-493395</wp:posOffset>
                </wp:positionH>
                <wp:positionV relativeFrom="paragraph">
                  <wp:posOffset>0</wp:posOffset>
                </wp:positionV>
                <wp:extent cx="7049770" cy="2875280"/>
                <wp:effectExtent l="0" t="0" r="0" b="0"/>
                <wp:wrapSquare wrapText="bothSides"/>
                <wp:docPr id="627073739" name="Group 49"/>
                <wp:cNvGraphicFramePr/>
                <a:graphic xmlns:a="http://schemas.openxmlformats.org/drawingml/2006/main">
                  <a:graphicData uri="http://schemas.microsoft.com/office/word/2010/wordprocessingGroup">
                    <wpg:wgp>
                      <wpg:cNvGrpSpPr/>
                      <wpg:grpSpPr>
                        <a:xfrm>
                          <a:off x="0" y="0"/>
                          <a:ext cx="7049770" cy="2875280"/>
                          <a:chOff x="0" y="0"/>
                          <a:chExt cx="7050262" cy="2875547"/>
                        </a:xfrm>
                      </wpg:grpSpPr>
                      <wpg:grpSp>
                        <wpg:cNvPr id="623574889" name="Group 45"/>
                        <wpg:cNvGrpSpPr/>
                        <wpg:grpSpPr>
                          <a:xfrm>
                            <a:off x="0" y="0"/>
                            <a:ext cx="6967855" cy="2299335"/>
                            <a:chOff x="0" y="0"/>
                            <a:chExt cx="6967855" cy="2299335"/>
                          </a:xfrm>
                        </wpg:grpSpPr>
                        <pic:pic xmlns:pic="http://schemas.openxmlformats.org/drawingml/2006/picture">
                          <pic:nvPicPr>
                            <pic:cNvPr id="839644443" name="Picture 36" descr="A colorful gradient with numbers&#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715000" y="0"/>
                              <a:ext cx="1252855" cy="2299335"/>
                            </a:xfrm>
                            <a:prstGeom prst="rect">
                              <a:avLst/>
                            </a:prstGeom>
                          </pic:spPr>
                        </pic:pic>
                        <pic:pic xmlns:pic="http://schemas.openxmlformats.org/drawingml/2006/picture">
                          <pic:nvPicPr>
                            <pic:cNvPr id="1371218751" name="Picture 40" descr="A grey sphere with colorful dots&#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2032"/>
                              <a:ext cx="2863215" cy="2169795"/>
                            </a:xfrm>
                            <a:prstGeom prst="rect">
                              <a:avLst/>
                            </a:prstGeom>
                          </pic:spPr>
                        </pic:pic>
                        <pic:pic xmlns:pic="http://schemas.openxmlformats.org/drawingml/2006/picture">
                          <pic:nvPicPr>
                            <pic:cNvPr id="1871861749" name="Picture 41" descr="A grey sphere with colorful dots&#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63516" y="12032"/>
                              <a:ext cx="2635885" cy="2169795"/>
                            </a:xfrm>
                            <a:prstGeom prst="rect">
                              <a:avLst/>
                            </a:prstGeom>
                          </pic:spPr>
                        </pic:pic>
                      </wpg:grpSp>
                      <wps:wsp>
                        <wps:cNvPr id="1860606054" name="Text Box 47"/>
                        <wps:cNvSpPr txBox="1"/>
                        <wps:spPr>
                          <a:xfrm>
                            <a:off x="144369" y="2490434"/>
                            <a:ext cx="6905893" cy="385113"/>
                          </a:xfrm>
                          <a:prstGeom prst="rect">
                            <a:avLst/>
                          </a:prstGeom>
                          <a:noFill/>
                          <a:ln w="6350">
                            <a:noFill/>
                          </a:ln>
                        </wps:spPr>
                        <wps:txbx>
                          <w:txbxContent>
                            <w:p w14:paraId="02F1ECE1" w14:textId="0EC6042C" w:rsidR="004504BC" w:rsidRDefault="004504BC">
                              <w:pPr>
                                <w:rPr>
                                  <w:rFonts w:ascii="Verdana" w:hAnsi="Verdana"/>
                                </w:rPr>
                              </w:pPr>
                              <w:r>
                                <w:rPr>
                                  <w:rFonts w:ascii="Verdana" w:hAnsi="Verdana"/>
                                  <w:b/>
                                  <w:bCs/>
                                </w:rPr>
                                <w:t xml:space="preserve">Figure 9: </w:t>
                              </w:r>
                              <w:r w:rsidR="00F04291">
                                <w:rPr>
                                  <w:rFonts w:ascii="Verdana" w:hAnsi="Verdana"/>
                                </w:rPr>
                                <w:t>Snapshots of the interactive 3D heat map plot of the moon</w:t>
                              </w:r>
                              <w:r w:rsidR="00AE3A37">
                                <w:rPr>
                                  <w:rFonts w:ascii="Verdana" w:hAnsi="Verdana"/>
                                </w:rPr>
                                <w:t>.</w:t>
                              </w:r>
                            </w:p>
                            <w:p w14:paraId="1648112D" w14:textId="26351672" w:rsidR="00AE3A37" w:rsidRPr="004504BC" w:rsidRDefault="00AE3A37">
                              <w:pPr>
                                <w:rPr>
                                  <w:rFonts w:ascii="Verdana" w:hAnsi="Verdan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92F880" id="Group 49" o:spid="_x0000_s1067" style="position:absolute;margin-left:-38.85pt;margin-top:0;width:555.1pt;height:226.4pt;z-index:251658254;mso-height-relative:margin" coordsize="70502,28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">
                <v:group id="Group 45" o:spid="_x0000_s1068" style="position:absolute;width:69678;height:22993" coordsize="69678,229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">
                  <v:shape id="Picture 36" o:spid="_x0000_s1069" type="#_x0000_t75" alt="A colorful gradient with numbers&#10;&#10;Description automatically generated with medium confidence" style="position:absolute;left:57150;width:12528;height:22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">
                    <v:imagedata r:id="rId29" o:title="A colorful gradient with numbers&#10;&#10;Description automatically generated with medium confidence"/>
                  </v:shape>
                  <v:shape id="Picture 40" o:spid="_x0000_s1070" type="#_x0000_t75" alt="A grey sphere with colorful dots&#10;&#10;Description automatically generated" style="position:absolute;top:120;width:28632;height:21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">
                    <v:imagedata r:id="rId30" o:title="A grey sphere with colorful dots&#10;&#10;Description automatically generated"/>
                  </v:shape>
                  <v:shape id="Picture 41" o:spid="_x0000_s1071" type="#_x0000_t75" alt="A grey sphere with colorful dots&#10;&#10;Description automatically generated" style="position:absolute;left:28635;top:120;width:26359;height:21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">
                    <v:imagedata r:id="rId31" o:title="A grey sphere with colorful dots&#10;&#10;Description automatically generated"/>
                  </v:shape>
                </v:group>
                <v:shape id="Text Box 47" o:spid="_x0000_s1072" type="#_x0000_t202" style="position:absolute;left:1443;top:24904;width:69059;height:38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" filled="f" stroked="f" strokeweight=".5pt">
                  <v:textbox>
                    <w:txbxContent>
                      <w:p w14:paraId="02F1ECE1" w14:textId="0EC6042C" w:rsidR="004504BC" w:rsidRDefault="004504BC">
                        <w:pPr>
                          <w:rPr>
                            <w:rFonts w:ascii="Verdana" w:hAnsi="Verdana"/>
                          </w:rPr>
                        </w:pPr>
                        <w:r>
                          <w:rPr>
                            <w:rFonts w:ascii="Verdana" w:hAnsi="Verdana"/>
                            <w:b/>
                            <w:bCs/>
                          </w:rPr>
                          <w:t xml:space="preserve">Figure 9: </w:t>
                        </w:r>
                        <w:r w:rsidR="00F04291">
                          <w:rPr>
                            <w:rFonts w:ascii="Verdana" w:hAnsi="Verdana"/>
                          </w:rPr>
                          <w:t>Snapshots of the interactive 3D heat map plot of the moon</w:t>
                        </w:r>
                        <w:r w:rsidR="00AE3A37">
                          <w:rPr>
                            <w:rFonts w:ascii="Verdana" w:hAnsi="Verdana"/>
                          </w:rPr>
                          <w:t>.</w:t>
                        </w:r>
                      </w:p>
                      <w:p w14:paraId="1648112D" w14:textId="26351672" w:rsidR="00AE3A37" w:rsidRPr="004504BC" w:rsidRDefault="00AE3A37">
                        <w:pPr>
                          <w:rPr>
                            <w:rFonts w:ascii="Verdana" w:hAnsi="Verdana"/>
                          </w:rPr>
                        </w:pPr>
                      </w:p>
                    </w:txbxContent>
                  </v:textbox>
                </v:shape>
                <w10:wrap type="square"/>
              </v:group>
            </w:pict>
          </mc:Fallback>
        </mc:AlternateContent>
      </w:r>
    </w:p>
    <w:p w14:paraId="6FA0BAFF" w14:textId="13F504C4" w:rsidR="00B60AFA" w:rsidRDefault="00B60AFA" w:rsidP="00E06C2B">
      <w:pPr>
        <w:rPr>
          <w:rFonts w:ascii="Verdana" w:hAnsi="Verdana"/>
          <w:color w:val="000000" w:themeColor="text1"/>
        </w:rPr>
      </w:pPr>
    </w:p>
    <w:p w14:paraId="2A35FE87" w14:textId="43DD9814" w:rsidR="00B60AFA" w:rsidRDefault="00B60AFA" w:rsidP="00E06C2B">
      <w:pPr>
        <w:rPr>
          <w:rFonts w:ascii="Verdana" w:hAnsi="Verdana"/>
          <w:color w:val="000000" w:themeColor="text1"/>
        </w:rPr>
      </w:pPr>
    </w:p>
    <w:p w14:paraId="38509516" w14:textId="449918F3" w:rsidR="0048227E" w:rsidRPr="004504BC" w:rsidRDefault="0048227E" w:rsidP="0048227E">
      <w:pPr>
        <w:rPr>
          <w:rFonts w:ascii="Verdana" w:hAnsi="Verdana"/>
        </w:rPr>
      </w:pPr>
      <w:r>
        <w:rPr>
          <w:rFonts w:ascii="Verdana" w:hAnsi="Verdana"/>
        </w:rPr>
        <w:t>The image on the left</w:t>
      </w:r>
      <w:r>
        <w:rPr>
          <w:rFonts w:ascii="Verdana" w:hAnsi="Verdana"/>
        </w:rPr>
        <w:t xml:space="preserve"> of figure 9</w:t>
      </w:r>
      <w:r>
        <w:rPr>
          <w:rFonts w:ascii="Verdana" w:hAnsi="Verdana"/>
        </w:rPr>
        <w:t xml:space="preserve"> plotted the moon split into 28 grey trapezia </w:t>
      </w:r>
      <w:r w:rsidR="00494FF0">
        <w:rPr>
          <w:rFonts w:ascii="Verdana" w:hAnsi="Verdana"/>
        </w:rPr>
        <w:t>(</w:t>
      </w:r>
      <w:r>
        <w:rPr>
          <w:rFonts w:ascii="Verdana" w:hAnsi="Verdana"/>
        </w:rPr>
        <w:t>corresponding to the 28 different images</w:t>
      </w:r>
      <w:r w:rsidR="00494FF0">
        <w:rPr>
          <w:rFonts w:ascii="Verdana" w:hAnsi="Verdana"/>
        </w:rPr>
        <w:t>)</w:t>
      </w:r>
      <w:r>
        <w:rPr>
          <w:rFonts w:ascii="Verdana" w:hAnsi="Verdana"/>
        </w:rPr>
        <w:t xml:space="preserve"> with different colour circles plotted at the centre of each trapezium to indicate their age. The image on the right </w:t>
      </w:r>
      <w:r w:rsidR="00ED771C">
        <w:rPr>
          <w:rFonts w:ascii="Verdana" w:hAnsi="Verdana"/>
        </w:rPr>
        <w:t>wa</w:t>
      </w:r>
      <w:r>
        <w:rPr>
          <w:rFonts w:ascii="Verdana" w:hAnsi="Verdana"/>
        </w:rPr>
        <w:t xml:space="preserve">s </w:t>
      </w:r>
      <w:proofErr w:type="gramStart"/>
      <w:r>
        <w:rPr>
          <w:rFonts w:ascii="Verdana" w:hAnsi="Verdana"/>
        </w:rPr>
        <w:t>similar to</w:t>
      </w:r>
      <w:proofErr w:type="gramEnd"/>
      <w:r>
        <w:rPr>
          <w:rFonts w:ascii="Verdana" w:hAnsi="Verdana"/>
        </w:rPr>
        <w:t xml:space="preserve"> the left except the circles ha</w:t>
      </w:r>
      <w:r w:rsidR="00ED771C">
        <w:rPr>
          <w:rFonts w:ascii="Verdana" w:hAnsi="Verdana"/>
        </w:rPr>
        <w:t>d</w:t>
      </w:r>
      <w:r>
        <w:rPr>
          <w:rFonts w:ascii="Verdana" w:hAnsi="Verdana"/>
        </w:rPr>
        <w:t xml:space="preserve"> been moved to the top left corner to display the trapezia shape easier, a feint grey sphere of radius R ha</w:t>
      </w:r>
      <w:r w:rsidR="00ED771C">
        <w:rPr>
          <w:rFonts w:ascii="Verdana" w:hAnsi="Verdana"/>
        </w:rPr>
        <w:t>d</w:t>
      </w:r>
      <w:r>
        <w:rPr>
          <w:rFonts w:ascii="Verdana" w:hAnsi="Verdana"/>
        </w:rPr>
        <w:t xml:space="preserve"> also been plotted to indicate how the plot </w:t>
      </w:r>
      <w:r w:rsidR="00845FDA">
        <w:rPr>
          <w:rFonts w:ascii="Verdana" w:hAnsi="Verdana"/>
        </w:rPr>
        <w:t>deferred</w:t>
      </w:r>
      <w:r>
        <w:rPr>
          <w:rFonts w:ascii="Verdana" w:hAnsi="Verdana"/>
        </w:rPr>
        <w:t xml:space="preserve"> from an ideal sphere.</w:t>
      </w:r>
    </w:p>
    <w:p w14:paraId="6057D5D1" w14:textId="47361355" w:rsidR="00B60AFA" w:rsidRDefault="00B60AFA" w:rsidP="00E06C2B">
      <w:pPr>
        <w:rPr>
          <w:rFonts w:ascii="Verdana" w:hAnsi="Verdana"/>
          <w:color w:val="000000" w:themeColor="text1"/>
        </w:rPr>
      </w:pPr>
    </w:p>
    <w:p w14:paraId="747DE274" w14:textId="2FE0C8BF" w:rsidR="00B60AFA" w:rsidRDefault="00736394" w:rsidP="00E06C2B">
      <w:pPr>
        <w:rPr>
          <w:rFonts w:ascii="Verdana" w:hAnsi="Verdana"/>
          <w:color w:val="000000" w:themeColor="text1"/>
        </w:rPr>
      </w:pPr>
      <w:r>
        <w:rPr>
          <w:rFonts w:ascii="Verdana" w:hAnsi="Verdana"/>
          <w:noProof/>
          <w:color w:val="000000" w:themeColor="text1"/>
        </w:rPr>
        <mc:AlternateContent>
          <mc:Choice Requires="wpg">
            <w:drawing>
              <wp:anchor distT="0" distB="0" distL="114300" distR="114300" simplePos="0" relativeHeight="251658248" behindDoc="0" locked="0" layoutInCell="1" allowOverlap="1" wp14:anchorId="0C06D77B" wp14:editId="64A33E79">
                <wp:simplePos x="0" y="0"/>
                <wp:positionH relativeFrom="column">
                  <wp:posOffset>-480695</wp:posOffset>
                </wp:positionH>
                <wp:positionV relativeFrom="paragraph">
                  <wp:posOffset>150495</wp:posOffset>
                </wp:positionV>
                <wp:extent cx="5486400" cy="3173730"/>
                <wp:effectExtent l="0" t="0" r="0" b="1270"/>
                <wp:wrapSquare wrapText="bothSides"/>
                <wp:docPr id="842883627" name="Group 46"/>
                <wp:cNvGraphicFramePr/>
                <a:graphic xmlns:a="http://schemas.openxmlformats.org/drawingml/2006/main">
                  <a:graphicData uri="http://schemas.microsoft.com/office/word/2010/wordprocessingGroup">
                    <wpg:wgp>
                      <wpg:cNvGrpSpPr/>
                      <wpg:grpSpPr>
                        <a:xfrm>
                          <a:off x="0" y="0"/>
                          <a:ext cx="5486400" cy="3173730"/>
                          <a:chOff x="0" y="0"/>
                          <a:chExt cx="5859444" cy="3354705"/>
                        </a:xfrm>
                      </wpg:grpSpPr>
                      <pic:pic xmlns:pic="http://schemas.openxmlformats.org/drawingml/2006/picture">
                        <pic:nvPicPr>
                          <pic:cNvPr id="794949034" name="Picture 43" descr="A grey sphere with numbers and a grid&#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8400" cy="3354705"/>
                          </a:xfrm>
                          <a:prstGeom prst="rect">
                            <a:avLst/>
                          </a:prstGeom>
                        </pic:spPr>
                      </pic:pic>
                      <pic:pic xmlns:pic="http://schemas.openxmlformats.org/drawingml/2006/picture">
                        <pic:nvPicPr>
                          <pic:cNvPr id="1562654764" name="Picture 36" descr="A colorful gradient with numbers&#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75538" y="120316"/>
                            <a:ext cx="1383906" cy="25399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3350B9" id="Group 46" o:spid="_x0000_s1026" style="position:absolute;margin-left:-37.85pt;margin-top:11.85pt;width:6in;height:249.9pt;z-index:251658248;mso-width-relative:margin;mso-height-relative:margin" coordsize="58594,33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">
                <v:shape id="Picture 43" o:spid="_x0000_s1027" type="#_x0000_t75" alt="A grey sphere with numbers and a grid&#10;&#10;Description automatically generated with medium confidence" style="position:absolute;width:49784;height:33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">
                  <v:imagedata r:id="rId33" o:title="A grey sphere with numbers and a grid&#10;&#10;Description automatically generated with medium confidence"/>
                </v:shape>
                <v:shape id="Picture 36" o:spid="_x0000_s1028" type="#_x0000_t75" alt="A colorful gradient with numbers&#10;&#10;Description automatically generated with medium confidence" style="position:absolute;left:44755;top:1203;width:13839;height:25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">
                  <v:imagedata r:id="rId29" o:title="A colorful gradient with numbers&#10;&#10;Description automatically generated with medium confidence"/>
                </v:shape>
                <w10:wrap type="square"/>
              </v:group>
            </w:pict>
          </mc:Fallback>
        </mc:AlternateContent>
      </w:r>
    </w:p>
    <w:p w14:paraId="7AF5DE02" w14:textId="5AA7C83C" w:rsidR="00B60AFA" w:rsidRDefault="00B60AFA" w:rsidP="00E06C2B">
      <w:pPr>
        <w:rPr>
          <w:rFonts w:ascii="Verdana" w:hAnsi="Verdana"/>
          <w:color w:val="000000" w:themeColor="text1"/>
        </w:rPr>
      </w:pPr>
    </w:p>
    <w:p w14:paraId="188C59AA" w14:textId="02AB52F9" w:rsidR="00B60AFA" w:rsidRDefault="00B60AFA" w:rsidP="00E06C2B">
      <w:pPr>
        <w:rPr>
          <w:rFonts w:ascii="Verdana" w:hAnsi="Verdana"/>
          <w:color w:val="000000" w:themeColor="text1"/>
        </w:rPr>
      </w:pPr>
    </w:p>
    <w:p w14:paraId="6EBC9BA1" w14:textId="37C8DD5B" w:rsidR="00B60AFA" w:rsidRDefault="00B60AFA" w:rsidP="00E06C2B">
      <w:pPr>
        <w:rPr>
          <w:rFonts w:ascii="Verdana" w:hAnsi="Verdana"/>
          <w:color w:val="000000" w:themeColor="text1"/>
        </w:rPr>
      </w:pPr>
    </w:p>
    <w:p w14:paraId="4D002C78" w14:textId="0D6C1162" w:rsidR="00B60AFA" w:rsidRDefault="00B60AFA" w:rsidP="00E06C2B">
      <w:pPr>
        <w:rPr>
          <w:rFonts w:ascii="Verdana" w:hAnsi="Verdana"/>
          <w:color w:val="000000" w:themeColor="text1"/>
        </w:rPr>
      </w:pPr>
    </w:p>
    <w:p w14:paraId="71768D8A" w14:textId="6689F299" w:rsidR="00B60AFA" w:rsidRDefault="00B60AFA" w:rsidP="00E06C2B">
      <w:pPr>
        <w:rPr>
          <w:rFonts w:ascii="Verdana" w:hAnsi="Verdana"/>
          <w:color w:val="000000" w:themeColor="text1"/>
        </w:rPr>
      </w:pPr>
    </w:p>
    <w:p w14:paraId="41F0A71A" w14:textId="7721722E" w:rsidR="00B60AFA" w:rsidRDefault="00B60AFA" w:rsidP="00E06C2B">
      <w:pPr>
        <w:rPr>
          <w:rFonts w:ascii="Verdana" w:hAnsi="Verdana"/>
          <w:color w:val="000000" w:themeColor="text1"/>
        </w:rPr>
      </w:pPr>
    </w:p>
    <w:p w14:paraId="741EE2B6" w14:textId="52991D41" w:rsidR="00B60AFA" w:rsidRDefault="00B60AFA" w:rsidP="00E06C2B">
      <w:pPr>
        <w:rPr>
          <w:rFonts w:ascii="Verdana" w:hAnsi="Verdana"/>
          <w:color w:val="000000" w:themeColor="text1"/>
        </w:rPr>
      </w:pPr>
    </w:p>
    <w:p w14:paraId="066C6740" w14:textId="119BED42" w:rsidR="00B60AFA" w:rsidRDefault="00B60AFA" w:rsidP="00E06C2B">
      <w:pPr>
        <w:rPr>
          <w:rFonts w:ascii="Verdana" w:hAnsi="Verdana"/>
          <w:color w:val="000000" w:themeColor="text1"/>
        </w:rPr>
      </w:pPr>
    </w:p>
    <w:p w14:paraId="3025B28F" w14:textId="776942B7" w:rsidR="00B60AFA" w:rsidRDefault="00B60AFA" w:rsidP="00E06C2B">
      <w:pPr>
        <w:rPr>
          <w:rFonts w:ascii="Verdana" w:hAnsi="Verdana"/>
          <w:color w:val="000000" w:themeColor="text1"/>
        </w:rPr>
      </w:pPr>
    </w:p>
    <w:p w14:paraId="7B45D9E8" w14:textId="1A483D83" w:rsidR="00B60AFA" w:rsidRDefault="00B60AFA" w:rsidP="00E06C2B">
      <w:pPr>
        <w:rPr>
          <w:rFonts w:ascii="Verdana" w:hAnsi="Verdana"/>
          <w:color w:val="000000" w:themeColor="text1"/>
        </w:rPr>
      </w:pPr>
    </w:p>
    <w:p w14:paraId="556FD247" w14:textId="135140D8" w:rsidR="00B60AFA" w:rsidRDefault="00B60AFA" w:rsidP="00E06C2B">
      <w:pPr>
        <w:rPr>
          <w:rFonts w:ascii="Verdana" w:hAnsi="Verdana"/>
          <w:color w:val="000000" w:themeColor="text1"/>
        </w:rPr>
      </w:pPr>
    </w:p>
    <w:p w14:paraId="40E8F9D3" w14:textId="77777777" w:rsidR="00B60AFA" w:rsidRDefault="00B60AFA" w:rsidP="00E06C2B">
      <w:pPr>
        <w:rPr>
          <w:rFonts w:ascii="Verdana" w:hAnsi="Verdana"/>
          <w:color w:val="000000" w:themeColor="text1"/>
        </w:rPr>
      </w:pPr>
    </w:p>
    <w:p w14:paraId="517330F9" w14:textId="614CB783" w:rsidR="00B60AFA" w:rsidRDefault="00B60AFA" w:rsidP="00E06C2B">
      <w:pPr>
        <w:rPr>
          <w:rFonts w:ascii="Verdana" w:hAnsi="Verdana"/>
          <w:color w:val="000000" w:themeColor="text1"/>
        </w:rPr>
      </w:pPr>
    </w:p>
    <w:p w14:paraId="3AFB57F7" w14:textId="57307DAE" w:rsidR="00B60AFA" w:rsidRDefault="00B60AFA" w:rsidP="00E06C2B">
      <w:pPr>
        <w:rPr>
          <w:rFonts w:ascii="Verdana" w:hAnsi="Verdana"/>
          <w:color w:val="000000" w:themeColor="text1"/>
        </w:rPr>
      </w:pPr>
    </w:p>
    <w:p w14:paraId="2588530B" w14:textId="7A5252C0" w:rsidR="00BA184A" w:rsidRDefault="00756741" w:rsidP="00E06C2B">
      <w:pPr>
        <w:rPr>
          <w:rFonts w:ascii="Verdana" w:hAnsi="Verdana"/>
          <w:color w:val="000000" w:themeColor="text1"/>
        </w:rPr>
      </w:pPr>
      <w:r>
        <w:rPr>
          <w:rFonts w:ascii="Verdana" w:hAnsi="Verdana"/>
          <w:noProof/>
          <w:color w:val="000000" w:themeColor="text1"/>
        </w:rPr>
        <mc:AlternateContent>
          <mc:Choice Requires="wps">
            <w:drawing>
              <wp:anchor distT="0" distB="0" distL="114300" distR="114300" simplePos="0" relativeHeight="251658249" behindDoc="0" locked="0" layoutInCell="1" allowOverlap="1" wp14:anchorId="0A3CFAD4" wp14:editId="297B518F">
                <wp:simplePos x="0" y="0"/>
                <wp:positionH relativeFrom="column">
                  <wp:posOffset>-493295</wp:posOffset>
                </wp:positionH>
                <wp:positionV relativeFrom="paragraph">
                  <wp:posOffset>237690</wp:posOffset>
                </wp:positionV>
                <wp:extent cx="6905893" cy="577515"/>
                <wp:effectExtent l="0" t="0" r="0" b="0"/>
                <wp:wrapNone/>
                <wp:docPr id="434277862" name="Text Box 48"/>
                <wp:cNvGraphicFramePr/>
                <a:graphic xmlns:a="http://schemas.openxmlformats.org/drawingml/2006/main">
                  <a:graphicData uri="http://schemas.microsoft.com/office/word/2010/wordprocessingShape">
                    <wps:wsp>
                      <wps:cNvSpPr txBox="1"/>
                      <wps:spPr>
                        <a:xfrm>
                          <a:off x="0" y="0"/>
                          <a:ext cx="6905893" cy="577515"/>
                        </a:xfrm>
                        <a:prstGeom prst="rect">
                          <a:avLst/>
                        </a:prstGeom>
                        <a:noFill/>
                        <a:ln w="6350">
                          <a:noFill/>
                        </a:ln>
                      </wps:spPr>
                      <wps:txbx>
                        <w:txbxContent>
                          <w:p w14:paraId="3DC5F879" w14:textId="6902B850" w:rsidR="00736394" w:rsidRPr="00756741" w:rsidRDefault="00736394" w:rsidP="00736394">
                            <w:pPr>
                              <w:rPr>
                                <w:rFonts w:ascii="Verdana" w:hAnsi="Verdana"/>
                              </w:rPr>
                            </w:pPr>
                            <w:r>
                              <w:rPr>
                                <w:rFonts w:ascii="Verdana" w:hAnsi="Verdana"/>
                                <w:b/>
                                <w:bCs/>
                              </w:rPr>
                              <w:t xml:space="preserve">Figure </w:t>
                            </w:r>
                            <w:r>
                              <w:rPr>
                                <w:rFonts w:ascii="Verdana" w:hAnsi="Verdana"/>
                                <w:b/>
                                <w:bCs/>
                              </w:rPr>
                              <w:t>10</w:t>
                            </w:r>
                            <w:r>
                              <w:rPr>
                                <w:rFonts w:ascii="Verdana" w:hAnsi="Verdana"/>
                                <w:b/>
                                <w:bCs/>
                              </w:rPr>
                              <w:t xml:space="preserve">: </w:t>
                            </w:r>
                            <w:r w:rsidR="00756741">
                              <w:rPr>
                                <w:rFonts w:ascii="Verdana" w:hAnsi="Verdana"/>
                              </w:rPr>
                              <w:t>Similar plot to figure 9 except the axis are included to indicate the scale</w:t>
                            </w:r>
                            <w:r w:rsidR="007408E8">
                              <w:rPr>
                                <w:rFonts w:ascii="Verdana" w:hAnsi="Verdana"/>
                              </w:rPr>
                              <w:t xml:space="preserve"> of the plot.</w:t>
                            </w:r>
                            <w:r w:rsidR="003A0BE3">
                              <w:rPr>
                                <w:rFonts w:ascii="Verdana" w:hAnsi="Verdana"/>
                              </w:rPr>
                              <w:t xml:space="preserve"> The centre of the moon is </w:t>
                            </w:r>
                            <w:r w:rsidR="003F5565">
                              <w:rPr>
                                <w:rFonts w:ascii="Verdana" w:hAnsi="Verdana"/>
                              </w:rPr>
                              <w:t>at</w:t>
                            </w:r>
                            <w:r w:rsidR="003A0BE3">
                              <w:rPr>
                                <w:rFonts w:ascii="Verdana" w:hAnsi="Verdana"/>
                              </w:rPr>
                              <w:t xml:space="preserve"> the origin of the </w:t>
                            </w:r>
                            <w:r w:rsidR="003F5565">
                              <w:rPr>
                                <w:rFonts w:ascii="Verdana" w:hAnsi="Verdana"/>
                              </w:rPr>
                              <w:t>reference frame.</w:t>
                            </w:r>
                          </w:p>
                          <w:p w14:paraId="6EDA185D" w14:textId="2FC30DD3" w:rsidR="00736394" w:rsidRPr="004504BC" w:rsidRDefault="00736394" w:rsidP="00736394">
                            <w:pPr>
                              <w:rPr>
                                <w:rFonts w:ascii="Verdana" w:hAnsi="Verdan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FAD4" id="Text Box 48" o:spid="_x0000_s1073" type="#_x0000_t202" style="position:absolute;margin-left:-38.85pt;margin-top:18.7pt;width:543.75pt;height:45.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" filled="f" stroked="f" strokeweight=".5pt">
                <v:textbox>
                  <w:txbxContent>
                    <w:p w14:paraId="3DC5F879" w14:textId="6902B850" w:rsidR="00736394" w:rsidRPr="00756741" w:rsidRDefault="00736394" w:rsidP="00736394">
                      <w:pPr>
                        <w:rPr>
                          <w:rFonts w:ascii="Verdana" w:hAnsi="Verdana"/>
                        </w:rPr>
                      </w:pPr>
                      <w:r>
                        <w:rPr>
                          <w:rFonts w:ascii="Verdana" w:hAnsi="Verdana"/>
                          <w:b/>
                          <w:bCs/>
                        </w:rPr>
                        <w:t xml:space="preserve">Figure </w:t>
                      </w:r>
                      <w:r>
                        <w:rPr>
                          <w:rFonts w:ascii="Verdana" w:hAnsi="Verdana"/>
                          <w:b/>
                          <w:bCs/>
                        </w:rPr>
                        <w:t>10</w:t>
                      </w:r>
                      <w:r>
                        <w:rPr>
                          <w:rFonts w:ascii="Verdana" w:hAnsi="Verdana"/>
                          <w:b/>
                          <w:bCs/>
                        </w:rPr>
                        <w:t xml:space="preserve">: </w:t>
                      </w:r>
                      <w:r w:rsidR="00756741">
                        <w:rPr>
                          <w:rFonts w:ascii="Verdana" w:hAnsi="Verdana"/>
                        </w:rPr>
                        <w:t>Similar plot to figure 9 except the axis are included to indicate the scale</w:t>
                      </w:r>
                      <w:r w:rsidR="007408E8">
                        <w:rPr>
                          <w:rFonts w:ascii="Verdana" w:hAnsi="Verdana"/>
                        </w:rPr>
                        <w:t xml:space="preserve"> of the plot.</w:t>
                      </w:r>
                      <w:r w:rsidR="003A0BE3">
                        <w:rPr>
                          <w:rFonts w:ascii="Verdana" w:hAnsi="Verdana"/>
                        </w:rPr>
                        <w:t xml:space="preserve"> The centre of the moon is </w:t>
                      </w:r>
                      <w:r w:rsidR="003F5565">
                        <w:rPr>
                          <w:rFonts w:ascii="Verdana" w:hAnsi="Verdana"/>
                        </w:rPr>
                        <w:t>at</w:t>
                      </w:r>
                      <w:r w:rsidR="003A0BE3">
                        <w:rPr>
                          <w:rFonts w:ascii="Verdana" w:hAnsi="Verdana"/>
                        </w:rPr>
                        <w:t xml:space="preserve"> the origin of the </w:t>
                      </w:r>
                      <w:r w:rsidR="003F5565">
                        <w:rPr>
                          <w:rFonts w:ascii="Verdana" w:hAnsi="Verdana"/>
                        </w:rPr>
                        <w:t>reference frame.</w:t>
                      </w:r>
                    </w:p>
                    <w:p w14:paraId="6EDA185D" w14:textId="2FC30DD3" w:rsidR="00736394" w:rsidRPr="004504BC" w:rsidRDefault="00736394" w:rsidP="00736394">
                      <w:pPr>
                        <w:rPr>
                          <w:rFonts w:ascii="Verdana" w:hAnsi="Verdana"/>
                        </w:rPr>
                      </w:pPr>
                    </w:p>
                  </w:txbxContent>
                </v:textbox>
              </v:shape>
            </w:pict>
          </mc:Fallback>
        </mc:AlternateContent>
      </w:r>
    </w:p>
    <w:p w14:paraId="1F2E21D7" w14:textId="5D036F7D" w:rsidR="00BA184A" w:rsidRDefault="00BA184A" w:rsidP="00E06C2B">
      <w:pPr>
        <w:rPr>
          <w:rFonts w:ascii="Verdana" w:hAnsi="Verdana"/>
          <w:color w:val="000000" w:themeColor="text1"/>
        </w:rPr>
      </w:pPr>
    </w:p>
    <w:p w14:paraId="2CCD5635" w14:textId="67E77015" w:rsidR="00BA184A" w:rsidRDefault="00BA184A" w:rsidP="00E06C2B">
      <w:pPr>
        <w:rPr>
          <w:rFonts w:ascii="Verdana" w:hAnsi="Verdana"/>
          <w:color w:val="000000" w:themeColor="text1"/>
        </w:rPr>
      </w:pPr>
    </w:p>
    <w:p w14:paraId="73605E76" w14:textId="609E48ED" w:rsidR="00BA184A" w:rsidRDefault="00BA184A" w:rsidP="00E06C2B">
      <w:pPr>
        <w:rPr>
          <w:rFonts w:ascii="Verdana" w:hAnsi="Verdana"/>
          <w:color w:val="000000" w:themeColor="text1"/>
        </w:rPr>
      </w:pPr>
    </w:p>
    <w:p w14:paraId="61C31F56" w14:textId="779608DC" w:rsidR="00BA184A" w:rsidRDefault="00BA184A" w:rsidP="00E06C2B">
      <w:pPr>
        <w:rPr>
          <w:rFonts w:ascii="Verdana" w:hAnsi="Verdana"/>
          <w:color w:val="000000" w:themeColor="text1"/>
        </w:rPr>
      </w:pPr>
    </w:p>
    <w:p w14:paraId="518EC3E6" w14:textId="4DDB10D5" w:rsidR="00BA184A" w:rsidRDefault="00BA184A" w:rsidP="00E06C2B">
      <w:pPr>
        <w:rPr>
          <w:rFonts w:ascii="Verdana" w:hAnsi="Verdana"/>
          <w:color w:val="000000" w:themeColor="text1"/>
        </w:rPr>
      </w:pPr>
    </w:p>
    <w:p w14:paraId="7DEF6EBB" w14:textId="77777777" w:rsidR="00BA44B1" w:rsidRDefault="00BA44B1" w:rsidP="00E06C2B">
      <w:pPr>
        <w:rPr>
          <w:rFonts w:ascii="Verdana" w:hAnsi="Verdana"/>
          <w:color w:val="000000" w:themeColor="text1"/>
        </w:rPr>
      </w:pPr>
    </w:p>
    <w:p w14:paraId="5E307C58" w14:textId="77777777" w:rsidR="00BA44B1" w:rsidRDefault="00BA44B1" w:rsidP="00E06C2B">
      <w:pPr>
        <w:rPr>
          <w:rFonts w:ascii="Verdana" w:hAnsi="Verdana"/>
          <w:color w:val="000000" w:themeColor="text1"/>
        </w:rPr>
      </w:pPr>
    </w:p>
    <w:p w14:paraId="703EBB30" w14:textId="77777777" w:rsidR="00BA44B1" w:rsidRDefault="00BA44B1" w:rsidP="00E06C2B">
      <w:pPr>
        <w:rPr>
          <w:rFonts w:ascii="Verdana" w:hAnsi="Verdana"/>
          <w:color w:val="000000" w:themeColor="text1"/>
        </w:rPr>
      </w:pPr>
    </w:p>
    <w:p w14:paraId="71609649" w14:textId="77777777" w:rsidR="00BA44B1" w:rsidRDefault="00BA44B1" w:rsidP="00E06C2B">
      <w:pPr>
        <w:rPr>
          <w:rFonts w:ascii="Verdana" w:hAnsi="Verdana"/>
          <w:color w:val="000000" w:themeColor="text1"/>
        </w:rPr>
      </w:pPr>
    </w:p>
    <w:p w14:paraId="607466B8" w14:textId="77777777" w:rsidR="00BA44B1" w:rsidRDefault="00BA44B1" w:rsidP="00E06C2B">
      <w:pPr>
        <w:rPr>
          <w:rFonts w:ascii="Verdana" w:hAnsi="Verdana"/>
          <w:color w:val="000000" w:themeColor="text1"/>
        </w:rPr>
      </w:pPr>
    </w:p>
    <w:p w14:paraId="33A557F4" w14:textId="77777777" w:rsidR="00BA44B1" w:rsidRDefault="00BA44B1" w:rsidP="00E06C2B">
      <w:pPr>
        <w:rPr>
          <w:rFonts w:ascii="Verdana" w:hAnsi="Verdana"/>
          <w:color w:val="000000" w:themeColor="text1"/>
        </w:rPr>
      </w:pPr>
    </w:p>
    <w:p w14:paraId="6400D76F" w14:textId="77777777" w:rsidR="00BA44B1" w:rsidRDefault="00BA44B1" w:rsidP="00E06C2B">
      <w:pPr>
        <w:rPr>
          <w:rFonts w:ascii="Verdana" w:hAnsi="Verdana"/>
          <w:color w:val="000000" w:themeColor="text1"/>
        </w:rPr>
      </w:pPr>
    </w:p>
    <w:p w14:paraId="2A213A04" w14:textId="77777777" w:rsidR="00BA44B1" w:rsidRDefault="00BA44B1" w:rsidP="00E06C2B">
      <w:pPr>
        <w:rPr>
          <w:rFonts w:ascii="Verdana" w:hAnsi="Verdana"/>
          <w:color w:val="000000" w:themeColor="text1"/>
        </w:rPr>
      </w:pPr>
    </w:p>
    <w:p w14:paraId="6AB5280D" w14:textId="77777777" w:rsidR="00BA44B1" w:rsidRPr="008972E5" w:rsidRDefault="00BA44B1" w:rsidP="00E06C2B">
      <w:pPr>
        <w:rPr>
          <w:rFonts w:ascii="Verdana" w:hAnsi="Verdana"/>
          <w:color w:val="000000" w:themeColor="text1"/>
        </w:rPr>
      </w:pPr>
    </w:p>
    <w:p w14:paraId="3111DA5D" w14:textId="7FD20B43" w:rsidR="00D65A05" w:rsidRPr="00BA184A" w:rsidRDefault="00BA44B1" w:rsidP="00BA184A">
      <w:pPr>
        <w:pStyle w:val="Heading1"/>
        <w:numPr>
          <w:ilvl w:val="0"/>
          <w:numId w:val="1"/>
        </w:numPr>
        <w:ind w:left="400" w:hanging="400"/>
        <w:rPr>
          <w:rFonts w:ascii="Arial" w:eastAsia="Arial" w:hAnsi="Arial" w:cs="Arial"/>
        </w:rPr>
      </w:pPr>
      <w:bookmarkStart w:id="19" w:name="_Toc181886895"/>
      <w:r>
        <w:rPr>
          <w:rFonts w:ascii="Arial" w:eastAsia="Arial" w:hAnsi="Arial" w:cs="Arial"/>
        </w:rPr>
        <w:t xml:space="preserve"> </w:t>
      </w:r>
      <w:r w:rsidR="00D65A05">
        <w:rPr>
          <w:rFonts w:ascii="Arial" w:eastAsia="Arial" w:hAnsi="Arial" w:cs="Arial"/>
        </w:rPr>
        <w:t>Disc</w:t>
      </w:r>
      <w:r w:rsidR="00D65A05" w:rsidRPr="00BA184A">
        <w:rPr>
          <w:rFonts w:ascii="Arial" w:eastAsia="Arial" w:hAnsi="Arial" w:cs="Arial"/>
        </w:rPr>
        <w:t>ussion</w:t>
      </w:r>
      <w:bookmarkEnd w:id="19"/>
      <w:r w:rsidR="00D65A05" w:rsidRPr="00BA184A">
        <w:rPr>
          <w:rFonts w:ascii="Arial" w:eastAsia="Arial" w:hAnsi="Arial" w:cs="Arial"/>
        </w:rPr>
        <w:t xml:space="preserve"> </w:t>
      </w:r>
    </w:p>
    <w:p w14:paraId="3109E73E" w14:textId="1D51CDE3" w:rsidR="00CA1ADE" w:rsidRDefault="00CA1ADE" w:rsidP="00566BAE">
      <w:pPr>
        <w:jc w:val="both"/>
      </w:pPr>
    </w:p>
    <w:p w14:paraId="510D896B" w14:textId="527C146F" w:rsidR="00CA1ADE" w:rsidRPr="00F76393" w:rsidRDefault="00CA1ADE" w:rsidP="00566BAE">
      <w:pPr>
        <w:jc w:val="both"/>
        <w:rPr>
          <w:rFonts w:ascii="Verdana" w:hAnsi="Verdana"/>
          <w:color w:val="000000" w:themeColor="text1"/>
        </w:rPr>
      </w:pPr>
      <w:r w:rsidRPr="00F76393">
        <w:rPr>
          <w:rFonts w:ascii="Verdana" w:hAnsi="Verdana"/>
          <w:color w:val="000000" w:themeColor="text1"/>
        </w:rPr>
        <w:t>Most heat maps appear to have a continuously varying regions, whereas the heat map, seen in figure</w:t>
      </w:r>
      <w:r w:rsidR="00BF5539">
        <w:rPr>
          <w:rFonts w:ascii="Verdana" w:hAnsi="Verdana"/>
          <w:color w:val="000000" w:themeColor="text1"/>
        </w:rPr>
        <w:t>s 9 and 10</w:t>
      </w:r>
      <w:r w:rsidRPr="00F76393">
        <w:rPr>
          <w:rFonts w:ascii="Verdana" w:hAnsi="Verdana"/>
          <w:color w:val="000000" w:themeColor="text1"/>
        </w:rPr>
        <w:t xml:space="preserve">, had relatively low detail as </w:t>
      </w:r>
      <w:r w:rsidR="00BF5539">
        <w:rPr>
          <w:rFonts w:ascii="Verdana" w:hAnsi="Verdana"/>
          <w:color w:val="000000" w:themeColor="text1"/>
        </w:rPr>
        <w:t>they</w:t>
      </w:r>
      <w:r w:rsidRPr="00F76393">
        <w:rPr>
          <w:rFonts w:ascii="Verdana" w:hAnsi="Verdana"/>
          <w:color w:val="000000" w:themeColor="text1"/>
        </w:rPr>
        <w:t xml:space="preserve"> w</w:t>
      </w:r>
      <w:r w:rsidR="00BF5539">
        <w:rPr>
          <w:rFonts w:ascii="Verdana" w:hAnsi="Verdana"/>
          <w:color w:val="000000" w:themeColor="text1"/>
        </w:rPr>
        <w:t>ere</w:t>
      </w:r>
      <w:r w:rsidRPr="00F76393">
        <w:rPr>
          <w:rFonts w:ascii="Verdana" w:hAnsi="Verdana"/>
          <w:color w:val="000000" w:themeColor="text1"/>
        </w:rPr>
        <w:t xml:space="preserve"> restricted to </w:t>
      </w:r>
      <w:r w:rsidR="00521F67">
        <w:rPr>
          <w:rFonts w:ascii="Verdana" w:hAnsi="Verdana"/>
          <w:color w:val="000000" w:themeColor="text1"/>
        </w:rPr>
        <w:t>28</w:t>
      </w:r>
      <w:r w:rsidRPr="00F76393">
        <w:rPr>
          <w:rFonts w:ascii="Verdana" w:hAnsi="Verdana"/>
          <w:color w:val="000000" w:themeColor="text1"/>
        </w:rPr>
        <w:t xml:space="preserve"> discrete regions. This was due to the limited number of photos used and so to increase the detail</w:t>
      </w:r>
      <w:r w:rsidR="00035915">
        <w:rPr>
          <w:rFonts w:ascii="Verdana" w:hAnsi="Verdana"/>
          <w:color w:val="000000" w:themeColor="text1"/>
        </w:rPr>
        <w:t>,</w:t>
      </w:r>
      <w:r w:rsidRPr="00F76393">
        <w:rPr>
          <w:rFonts w:ascii="Verdana" w:hAnsi="Verdana"/>
          <w:color w:val="000000" w:themeColor="text1"/>
        </w:rPr>
        <w:t xml:space="preserve"> images </w:t>
      </w:r>
      <w:r w:rsidR="00035915">
        <w:rPr>
          <w:rFonts w:ascii="Verdana" w:hAnsi="Verdana"/>
          <w:color w:val="000000" w:themeColor="text1"/>
        </w:rPr>
        <w:t>c</w:t>
      </w:r>
      <w:r w:rsidR="00532E5C">
        <w:rPr>
          <w:rFonts w:ascii="Verdana" w:hAnsi="Verdana"/>
          <w:color w:val="000000" w:themeColor="text1"/>
        </w:rPr>
        <w:t>ould have</w:t>
      </w:r>
      <w:r w:rsidRPr="00F76393">
        <w:rPr>
          <w:rFonts w:ascii="Verdana" w:hAnsi="Verdana"/>
          <w:color w:val="000000" w:themeColor="text1"/>
        </w:rPr>
        <w:t xml:space="preserve"> be</w:t>
      </w:r>
      <w:r w:rsidR="00532E5C">
        <w:rPr>
          <w:rFonts w:ascii="Verdana" w:hAnsi="Verdana"/>
          <w:color w:val="000000" w:themeColor="text1"/>
        </w:rPr>
        <w:t>en</w:t>
      </w:r>
      <w:r w:rsidRPr="00F76393">
        <w:rPr>
          <w:rFonts w:ascii="Verdana" w:hAnsi="Verdana"/>
          <w:color w:val="000000" w:themeColor="text1"/>
        </w:rPr>
        <w:t xml:space="preserve"> divided into smaller regions</w:t>
      </w:r>
      <w:r w:rsidR="003235F9" w:rsidRPr="00F76393">
        <w:rPr>
          <w:rFonts w:ascii="Verdana" w:hAnsi="Verdana"/>
          <w:color w:val="000000" w:themeColor="text1"/>
        </w:rPr>
        <w:t>,</w:t>
      </w:r>
      <w:r w:rsidRPr="00F76393">
        <w:rPr>
          <w:rFonts w:ascii="Verdana" w:hAnsi="Verdana"/>
          <w:color w:val="000000" w:themeColor="text1"/>
        </w:rPr>
        <w:t xml:space="preserve"> by zooming in </w:t>
      </w:r>
      <w:r w:rsidR="00031106" w:rsidRPr="00F76393">
        <w:rPr>
          <w:rFonts w:ascii="Verdana" w:hAnsi="Verdana"/>
          <w:color w:val="000000" w:themeColor="text1"/>
        </w:rPr>
        <w:t xml:space="preserve">and splitting each of the </w:t>
      </w:r>
      <w:r w:rsidR="00C86F64">
        <w:rPr>
          <w:rFonts w:ascii="Verdana" w:hAnsi="Verdana"/>
          <w:color w:val="000000" w:themeColor="text1"/>
        </w:rPr>
        <w:t>28</w:t>
      </w:r>
      <w:r w:rsidR="00031106" w:rsidRPr="00F76393">
        <w:rPr>
          <w:rFonts w:ascii="Verdana" w:hAnsi="Verdana"/>
          <w:color w:val="000000" w:themeColor="text1"/>
        </w:rPr>
        <w:t xml:space="preserve"> images into two or four smaller </w:t>
      </w:r>
      <w:r w:rsidR="00102617" w:rsidRPr="00F76393">
        <w:rPr>
          <w:rFonts w:ascii="Verdana" w:hAnsi="Verdana"/>
          <w:color w:val="000000" w:themeColor="text1"/>
        </w:rPr>
        <w:t>images</w:t>
      </w:r>
      <w:r w:rsidR="000E41B5" w:rsidRPr="00F76393">
        <w:rPr>
          <w:rFonts w:ascii="Verdana" w:hAnsi="Verdana"/>
          <w:color w:val="000000" w:themeColor="text1"/>
        </w:rPr>
        <w:t>.</w:t>
      </w:r>
      <w:r w:rsidR="00102617" w:rsidRPr="00F76393">
        <w:rPr>
          <w:rFonts w:ascii="Verdana" w:hAnsi="Verdana"/>
          <w:color w:val="000000" w:themeColor="text1"/>
        </w:rPr>
        <w:t xml:space="preserve"> </w:t>
      </w:r>
      <w:r w:rsidR="000E41B5" w:rsidRPr="00F76393">
        <w:rPr>
          <w:rFonts w:ascii="Verdana" w:hAnsi="Verdana"/>
          <w:color w:val="000000" w:themeColor="text1"/>
        </w:rPr>
        <w:t>T</w:t>
      </w:r>
      <w:r w:rsidR="007D00FB" w:rsidRPr="00F76393">
        <w:rPr>
          <w:rFonts w:ascii="Verdana" w:hAnsi="Verdana"/>
          <w:color w:val="000000" w:themeColor="text1"/>
        </w:rPr>
        <w:t xml:space="preserve">his would also increase the resolution in the original images </w:t>
      </w:r>
      <w:r w:rsidR="002D7246" w:rsidRPr="00F76393">
        <w:rPr>
          <w:rFonts w:ascii="Verdana" w:hAnsi="Verdana"/>
          <w:color w:val="000000" w:themeColor="text1"/>
        </w:rPr>
        <w:t xml:space="preserve">leading to better crater </w:t>
      </w:r>
      <w:r w:rsidR="00435FE6" w:rsidRPr="00F76393">
        <w:rPr>
          <w:rFonts w:ascii="Verdana" w:hAnsi="Verdana"/>
          <w:color w:val="000000" w:themeColor="text1"/>
        </w:rPr>
        <w:t>detection</w:t>
      </w:r>
      <w:r w:rsidR="00C139D4" w:rsidRPr="00F76393">
        <w:rPr>
          <w:rFonts w:ascii="Verdana" w:hAnsi="Verdana"/>
          <w:color w:val="000000" w:themeColor="text1"/>
        </w:rPr>
        <w:t>, especially for the smallest craters</w:t>
      </w:r>
      <w:r w:rsidR="00266C38" w:rsidRPr="00F76393">
        <w:rPr>
          <w:rFonts w:ascii="Verdana" w:hAnsi="Verdana"/>
          <w:color w:val="000000" w:themeColor="text1"/>
        </w:rPr>
        <w:t>.</w:t>
      </w:r>
      <w:r w:rsidR="00804074" w:rsidRPr="00F76393">
        <w:rPr>
          <w:rFonts w:ascii="Verdana" w:hAnsi="Verdana"/>
          <w:color w:val="000000" w:themeColor="text1"/>
        </w:rPr>
        <w:t xml:space="preserve"> However, these images</w:t>
      </w:r>
      <w:r w:rsidR="00046BED" w:rsidRPr="00F76393">
        <w:rPr>
          <w:rFonts w:ascii="Verdana" w:hAnsi="Verdana"/>
          <w:color w:val="000000" w:themeColor="text1"/>
        </w:rPr>
        <w:t>,</w:t>
      </w:r>
      <w:r w:rsidR="00804074" w:rsidRPr="00F76393">
        <w:rPr>
          <w:rFonts w:ascii="Verdana" w:hAnsi="Verdana"/>
          <w:color w:val="000000" w:themeColor="text1"/>
        </w:rPr>
        <w:t xml:space="preserve"> and the</w:t>
      </w:r>
      <w:r w:rsidR="00046BED" w:rsidRPr="00F76393">
        <w:rPr>
          <w:rFonts w:ascii="Verdana" w:hAnsi="Verdana"/>
          <w:color w:val="000000" w:themeColor="text1"/>
        </w:rPr>
        <w:t>ir</w:t>
      </w:r>
      <w:r w:rsidR="00804074" w:rsidRPr="00F76393">
        <w:rPr>
          <w:rFonts w:ascii="Verdana" w:hAnsi="Verdana"/>
          <w:color w:val="000000" w:themeColor="text1"/>
        </w:rPr>
        <w:t xml:space="preserve"> corresponding </w:t>
      </w:r>
      <w:r w:rsidR="009C3306" w:rsidRPr="00F76393">
        <w:rPr>
          <w:rFonts w:ascii="Verdana" w:hAnsi="Verdana"/>
          <w:color w:val="000000" w:themeColor="text1"/>
        </w:rPr>
        <w:t>LL</w:t>
      </w:r>
      <w:r w:rsidR="00804074" w:rsidRPr="00F76393">
        <w:rPr>
          <w:rFonts w:ascii="Verdana" w:hAnsi="Verdana"/>
          <w:color w:val="000000" w:themeColor="text1"/>
        </w:rPr>
        <w:t xml:space="preserve"> data</w:t>
      </w:r>
      <w:r w:rsidR="00046BED" w:rsidRPr="00F76393">
        <w:rPr>
          <w:rFonts w:ascii="Verdana" w:hAnsi="Verdana"/>
          <w:color w:val="000000" w:themeColor="text1"/>
        </w:rPr>
        <w:t>, were obtained</w:t>
      </w:r>
      <w:r w:rsidR="00804074" w:rsidRPr="00F76393">
        <w:rPr>
          <w:rFonts w:ascii="Verdana" w:hAnsi="Verdana"/>
          <w:color w:val="000000" w:themeColor="text1"/>
        </w:rPr>
        <w:t xml:space="preserve"> manually </w:t>
      </w:r>
      <w:r w:rsidR="00036207" w:rsidRPr="00F76393">
        <w:rPr>
          <w:rFonts w:ascii="Verdana" w:hAnsi="Verdana"/>
          <w:color w:val="000000" w:themeColor="text1"/>
        </w:rPr>
        <w:t xml:space="preserve">so </w:t>
      </w:r>
      <w:r w:rsidR="007466F7" w:rsidRPr="00F76393">
        <w:rPr>
          <w:rFonts w:ascii="Verdana" w:hAnsi="Verdana"/>
          <w:color w:val="000000" w:themeColor="text1"/>
        </w:rPr>
        <w:t>to do it for</w:t>
      </w:r>
      <w:r w:rsidR="007D7F5D" w:rsidRPr="00F76393">
        <w:rPr>
          <w:rFonts w:ascii="Verdana" w:hAnsi="Verdana"/>
          <w:color w:val="000000" w:themeColor="text1"/>
        </w:rPr>
        <w:t xml:space="preserve"> 120 images would take far too long</w:t>
      </w:r>
      <w:r w:rsidR="007466F7" w:rsidRPr="00F76393">
        <w:rPr>
          <w:rFonts w:ascii="Verdana" w:hAnsi="Verdana"/>
          <w:color w:val="000000" w:themeColor="text1"/>
        </w:rPr>
        <w:t xml:space="preserve"> for</w:t>
      </w:r>
      <w:r w:rsidR="00F332D3" w:rsidRPr="00F76393">
        <w:rPr>
          <w:rFonts w:ascii="Verdana" w:hAnsi="Verdana"/>
          <w:color w:val="000000" w:themeColor="text1"/>
        </w:rPr>
        <w:t xml:space="preserve"> a </w:t>
      </w:r>
      <w:r w:rsidR="00CF5608" w:rsidRPr="00F76393">
        <w:rPr>
          <w:rFonts w:ascii="Verdana" w:hAnsi="Verdana"/>
          <w:color w:val="000000" w:themeColor="text1"/>
        </w:rPr>
        <w:t>two-week</w:t>
      </w:r>
      <w:r w:rsidR="00F332D3" w:rsidRPr="00F76393">
        <w:rPr>
          <w:rFonts w:ascii="Verdana" w:hAnsi="Verdana"/>
          <w:color w:val="000000" w:themeColor="text1"/>
        </w:rPr>
        <w:t xml:space="preserve"> project</w:t>
      </w:r>
      <w:r w:rsidR="007D7F5D" w:rsidRPr="00F76393">
        <w:rPr>
          <w:rFonts w:ascii="Verdana" w:hAnsi="Verdana"/>
          <w:color w:val="000000" w:themeColor="text1"/>
        </w:rPr>
        <w:t>.</w:t>
      </w:r>
      <w:r w:rsidR="0076658C" w:rsidRPr="00F76393">
        <w:rPr>
          <w:rFonts w:ascii="Verdana" w:hAnsi="Verdana"/>
          <w:color w:val="000000" w:themeColor="text1"/>
        </w:rPr>
        <w:t xml:space="preserve"> </w:t>
      </w:r>
      <w:r w:rsidR="00035915">
        <w:rPr>
          <w:rFonts w:ascii="Verdana" w:hAnsi="Verdana"/>
          <w:color w:val="000000" w:themeColor="text1"/>
        </w:rPr>
        <w:t>This would result in a better visualisation of the varying surface age of the moon</w:t>
      </w:r>
      <w:r w:rsidR="00C73309">
        <w:rPr>
          <w:rFonts w:ascii="Verdana" w:hAnsi="Verdana"/>
          <w:color w:val="000000" w:themeColor="text1"/>
        </w:rPr>
        <w:t>.</w:t>
      </w:r>
    </w:p>
    <w:p w14:paraId="66D772D5" w14:textId="77777777" w:rsidR="00654F12" w:rsidRPr="00F76393" w:rsidRDefault="00654F12" w:rsidP="00566BAE">
      <w:pPr>
        <w:jc w:val="both"/>
        <w:rPr>
          <w:rFonts w:ascii="Verdana" w:hAnsi="Verdana"/>
          <w:color w:val="000000" w:themeColor="text1"/>
        </w:rPr>
      </w:pPr>
    </w:p>
    <w:p w14:paraId="6DC675EE" w14:textId="5CF4C20B" w:rsidR="00C86CFE" w:rsidRDefault="003424FB" w:rsidP="00566BAE">
      <w:pPr>
        <w:jc w:val="both"/>
        <w:rPr>
          <w:rFonts w:ascii="Verdana" w:hAnsi="Verdana"/>
          <w:color w:val="000000" w:themeColor="text1"/>
        </w:rPr>
      </w:pPr>
      <w:r>
        <w:rPr>
          <w:rFonts w:ascii="Verdana" w:hAnsi="Verdana"/>
          <w:color w:val="000000" w:themeColor="text1"/>
        </w:rPr>
        <w:t xml:space="preserve">The </w:t>
      </w:r>
      <w:r w:rsidR="00923C48">
        <w:rPr>
          <w:rFonts w:ascii="Verdana" w:hAnsi="Verdana"/>
          <w:color w:val="000000" w:themeColor="text1"/>
        </w:rPr>
        <w:t>Ho</w:t>
      </w:r>
      <w:r w:rsidR="00C451BE">
        <w:rPr>
          <w:rFonts w:ascii="Verdana" w:hAnsi="Verdana"/>
          <w:color w:val="000000" w:themeColor="text1"/>
        </w:rPr>
        <w:t xml:space="preserve">ugh Circles function </w:t>
      </w:r>
      <w:r w:rsidR="00F22DBA">
        <w:rPr>
          <w:rFonts w:ascii="Verdana" w:hAnsi="Verdana"/>
          <w:color w:val="000000" w:themeColor="text1"/>
        </w:rPr>
        <w:t xml:space="preserve">proved effective in </w:t>
      </w:r>
      <w:r w:rsidR="00B55021">
        <w:rPr>
          <w:rFonts w:ascii="Verdana" w:hAnsi="Verdana"/>
          <w:color w:val="000000" w:themeColor="text1"/>
        </w:rPr>
        <w:t xml:space="preserve">detecting </w:t>
      </w:r>
      <w:r w:rsidR="00712E90">
        <w:rPr>
          <w:rFonts w:ascii="Verdana" w:hAnsi="Verdana"/>
          <w:color w:val="000000" w:themeColor="text1"/>
        </w:rPr>
        <w:t>cir</w:t>
      </w:r>
      <w:r w:rsidR="009E0D46">
        <w:rPr>
          <w:rFonts w:ascii="Verdana" w:hAnsi="Verdana"/>
          <w:color w:val="000000" w:themeColor="text1"/>
        </w:rPr>
        <w:t>cular edges</w:t>
      </w:r>
      <w:r w:rsidR="00FC4E82">
        <w:rPr>
          <w:rFonts w:ascii="Verdana" w:hAnsi="Verdana"/>
          <w:color w:val="000000" w:themeColor="text1"/>
        </w:rPr>
        <w:t>, produc</w:t>
      </w:r>
      <w:r w:rsidR="005E2559">
        <w:rPr>
          <w:rFonts w:ascii="Verdana" w:hAnsi="Verdana"/>
          <w:color w:val="000000" w:themeColor="text1"/>
        </w:rPr>
        <w:t xml:space="preserve">ing low </w:t>
      </w:r>
      <w:r w:rsidR="00AC05C3">
        <w:rPr>
          <w:rFonts w:ascii="Verdana" w:hAnsi="Verdana"/>
          <w:color w:val="000000" w:themeColor="text1"/>
        </w:rPr>
        <w:t>noise</w:t>
      </w:r>
      <w:r w:rsidR="00951A3A">
        <w:rPr>
          <w:rFonts w:ascii="Verdana" w:hAnsi="Verdana"/>
          <w:color w:val="000000" w:themeColor="text1"/>
        </w:rPr>
        <w:t xml:space="preserve"> from the edges of </w:t>
      </w:r>
      <w:r w:rsidR="00721321">
        <w:rPr>
          <w:rFonts w:ascii="Verdana" w:hAnsi="Verdana"/>
          <w:color w:val="000000" w:themeColor="text1"/>
        </w:rPr>
        <w:t>r</w:t>
      </w:r>
      <w:r w:rsidR="001416FD">
        <w:rPr>
          <w:rFonts w:ascii="Verdana" w:hAnsi="Verdana"/>
          <w:color w:val="000000" w:themeColor="text1"/>
        </w:rPr>
        <w:t>idges</w:t>
      </w:r>
      <w:r w:rsidR="00721321">
        <w:rPr>
          <w:rFonts w:ascii="Verdana" w:hAnsi="Verdana"/>
          <w:color w:val="000000" w:themeColor="text1"/>
        </w:rPr>
        <w:t xml:space="preserve"> that </w:t>
      </w:r>
      <w:r w:rsidR="00AC42C6">
        <w:rPr>
          <w:rFonts w:ascii="Verdana" w:hAnsi="Verdana"/>
          <w:color w:val="000000" w:themeColor="text1"/>
        </w:rPr>
        <w:t xml:space="preserve">were </w:t>
      </w:r>
      <w:r w:rsidR="00EF1A65">
        <w:rPr>
          <w:rFonts w:ascii="Verdana" w:hAnsi="Verdana"/>
          <w:color w:val="000000" w:themeColor="text1"/>
        </w:rPr>
        <w:t>clear</w:t>
      </w:r>
      <w:r w:rsidR="00AC42C6">
        <w:rPr>
          <w:rFonts w:ascii="Verdana" w:hAnsi="Verdana"/>
          <w:color w:val="000000" w:themeColor="text1"/>
        </w:rPr>
        <w:t xml:space="preserve"> in the </w:t>
      </w:r>
      <w:r w:rsidR="00D33EB1">
        <w:rPr>
          <w:rFonts w:ascii="Verdana" w:hAnsi="Verdana"/>
          <w:color w:val="000000" w:themeColor="text1"/>
        </w:rPr>
        <w:t>central images</w:t>
      </w:r>
      <w:r w:rsidR="00B17A1B">
        <w:rPr>
          <w:rFonts w:ascii="Verdana" w:hAnsi="Verdana"/>
          <w:color w:val="000000" w:themeColor="text1"/>
        </w:rPr>
        <w:t>.</w:t>
      </w:r>
      <w:r w:rsidR="00146B98">
        <w:rPr>
          <w:rFonts w:ascii="Verdana" w:hAnsi="Verdana"/>
          <w:color w:val="000000" w:themeColor="text1"/>
        </w:rPr>
        <w:t xml:space="preserve"> </w:t>
      </w:r>
      <w:r w:rsidR="007B74F5">
        <w:rPr>
          <w:rFonts w:ascii="Verdana" w:hAnsi="Verdana"/>
          <w:color w:val="000000" w:themeColor="text1"/>
        </w:rPr>
        <w:t xml:space="preserve">With a change in the </w:t>
      </w:r>
      <w:r w:rsidR="00AE6E24">
        <w:rPr>
          <w:rFonts w:ascii="Verdana" w:hAnsi="Verdana"/>
          <w:color w:val="000000" w:themeColor="text1"/>
        </w:rPr>
        <w:t>minimu</w:t>
      </w:r>
      <w:r w:rsidR="00820571">
        <w:rPr>
          <w:rFonts w:ascii="Verdana" w:hAnsi="Verdana"/>
          <w:color w:val="000000" w:themeColor="text1"/>
        </w:rPr>
        <w:t xml:space="preserve">m distance between </w:t>
      </w:r>
      <w:r w:rsidR="00D66D33">
        <w:rPr>
          <w:rFonts w:ascii="Verdana" w:hAnsi="Verdana"/>
          <w:color w:val="000000" w:themeColor="text1"/>
        </w:rPr>
        <w:t xml:space="preserve">each </w:t>
      </w:r>
      <w:r w:rsidR="00EB6F41">
        <w:rPr>
          <w:rFonts w:ascii="Verdana" w:hAnsi="Verdana"/>
          <w:color w:val="000000" w:themeColor="text1"/>
        </w:rPr>
        <w:t>cent</w:t>
      </w:r>
      <w:r w:rsidR="0029316C">
        <w:rPr>
          <w:rFonts w:ascii="Verdana" w:hAnsi="Verdana"/>
          <w:color w:val="000000" w:themeColor="text1"/>
        </w:rPr>
        <w:t>ral crater detection</w:t>
      </w:r>
      <w:r w:rsidR="00006FB0">
        <w:rPr>
          <w:rFonts w:ascii="Verdana" w:hAnsi="Verdana"/>
          <w:color w:val="000000" w:themeColor="text1"/>
        </w:rPr>
        <w:t xml:space="preserve">, from </w:t>
      </w:r>
      <w:r w:rsidR="00886D01">
        <w:rPr>
          <w:rFonts w:ascii="Verdana" w:hAnsi="Verdana"/>
          <w:color w:val="000000" w:themeColor="text1"/>
        </w:rPr>
        <w:t>50 pi</w:t>
      </w:r>
      <w:r w:rsidR="00901845">
        <w:rPr>
          <w:rFonts w:ascii="Verdana" w:hAnsi="Verdana"/>
          <w:color w:val="000000" w:themeColor="text1"/>
        </w:rPr>
        <w:t xml:space="preserve">xels to 35, </w:t>
      </w:r>
      <w:r w:rsidR="00F45436">
        <w:rPr>
          <w:rFonts w:ascii="Verdana" w:hAnsi="Verdana"/>
          <w:color w:val="000000" w:themeColor="text1"/>
        </w:rPr>
        <w:t xml:space="preserve">a </w:t>
      </w:r>
      <w:r w:rsidR="00D46DF6">
        <w:rPr>
          <w:rFonts w:ascii="Verdana" w:hAnsi="Verdana"/>
          <w:color w:val="000000" w:themeColor="text1"/>
        </w:rPr>
        <w:t>d</w:t>
      </w:r>
      <w:r w:rsidR="00AA1B0C">
        <w:rPr>
          <w:rFonts w:ascii="Verdana" w:hAnsi="Verdana"/>
          <w:color w:val="000000" w:themeColor="text1"/>
        </w:rPr>
        <w:t>ifference</w:t>
      </w:r>
      <w:r w:rsidR="00D46DF6">
        <w:rPr>
          <w:rFonts w:ascii="Verdana" w:hAnsi="Verdana"/>
          <w:color w:val="000000" w:themeColor="text1"/>
        </w:rPr>
        <w:t xml:space="preserve"> in the num</w:t>
      </w:r>
      <w:r w:rsidR="0073490A">
        <w:rPr>
          <w:rFonts w:ascii="Verdana" w:hAnsi="Verdana"/>
          <w:color w:val="000000" w:themeColor="text1"/>
        </w:rPr>
        <w:t>ber of craters dete</w:t>
      </w:r>
      <w:r w:rsidR="00580540">
        <w:rPr>
          <w:rFonts w:ascii="Verdana" w:hAnsi="Verdana"/>
          <w:color w:val="000000" w:themeColor="text1"/>
        </w:rPr>
        <w:t xml:space="preserve">cted allowed </w:t>
      </w:r>
      <w:r w:rsidR="00EF48BB">
        <w:rPr>
          <w:rFonts w:ascii="Verdana" w:hAnsi="Verdana"/>
          <w:color w:val="000000" w:themeColor="text1"/>
        </w:rPr>
        <w:t xml:space="preserve">us to </w:t>
      </w:r>
      <w:r w:rsidR="00F942C3">
        <w:rPr>
          <w:rFonts w:ascii="Verdana" w:hAnsi="Verdana"/>
          <w:color w:val="000000" w:themeColor="text1"/>
        </w:rPr>
        <w:t xml:space="preserve">obtain the </w:t>
      </w:r>
      <w:r w:rsidR="00D50516">
        <w:rPr>
          <w:rFonts w:ascii="Verdana" w:hAnsi="Verdana"/>
          <w:color w:val="000000" w:themeColor="text1"/>
        </w:rPr>
        <w:t xml:space="preserve">surface age </w:t>
      </w:r>
      <w:r w:rsidR="00FB441A">
        <w:rPr>
          <w:rFonts w:ascii="Verdana" w:hAnsi="Verdana"/>
          <w:color w:val="000000" w:themeColor="text1"/>
        </w:rPr>
        <w:t>of the moon to a high</w:t>
      </w:r>
      <w:r w:rsidR="008D2CEF">
        <w:rPr>
          <w:rFonts w:ascii="Verdana" w:hAnsi="Verdana"/>
          <w:color w:val="000000" w:themeColor="text1"/>
        </w:rPr>
        <w:t xml:space="preserve">er degree of </w:t>
      </w:r>
      <w:r w:rsidR="00965DB2">
        <w:rPr>
          <w:rFonts w:ascii="Verdana" w:hAnsi="Verdana"/>
          <w:color w:val="000000" w:themeColor="text1"/>
        </w:rPr>
        <w:t>accuracy</w:t>
      </w:r>
      <w:r w:rsidR="00285EAA">
        <w:rPr>
          <w:rFonts w:ascii="Verdana" w:hAnsi="Verdana"/>
          <w:color w:val="000000" w:themeColor="text1"/>
        </w:rPr>
        <w:t xml:space="preserve">. </w:t>
      </w:r>
      <w:r w:rsidR="00B66E83">
        <w:rPr>
          <w:rFonts w:ascii="Verdana" w:hAnsi="Verdana"/>
          <w:color w:val="000000" w:themeColor="text1"/>
        </w:rPr>
        <w:t xml:space="preserve">With </w:t>
      </w:r>
      <w:r w:rsidR="00F81EA0">
        <w:rPr>
          <w:rFonts w:ascii="Verdana" w:hAnsi="Verdana"/>
          <w:color w:val="000000" w:themeColor="text1"/>
        </w:rPr>
        <w:t xml:space="preserve">50 pixels an age </w:t>
      </w:r>
      <w:r w:rsidR="006209E5">
        <w:rPr>
          <w:rFonts w:ascii="Verdana" w:hAnsi="Verdana"/>
          <w:color w:val="000000" w:themeColor="text1"/>
        </w:rPr>
        <w:t xml:space="preserve">around </w:t>
      </w:r>
      <w:r w:rsidR="00A2326D">
        <w:rPr>
          <w:rFonts w:ascii="Verdana" w:hAnsi="Verdana"/>
          <w:color w:val="000000" w:themeColor="text1"/>
        </w:rPr>
        <w:t>200</w:t>
      </w:r>
      <w:r w:rsidR="00924F6D">
        <w:rPr>
          <w:rFonts w:ascii="Verdana" w:hAnsi="Verdana"/>
          <w:color w:val="000000" w:themeColor="text1"/>
        </w:rPr>
        <w:t xml:space="preserve"> million</w:t>
      </w:r>
      <w:r w:rsidR="001C5820">
        <w:rPr>
          <w:rFonts w:ascii="Verdana" w:hAnsi="Verdana"/>
          <w:color w:val="000000" w:themeColor="text1"/>
        </w:rPr>
        <w:t xml:space="preserve"> years was produced</w:t>
      </w:r>
      <w:r w:rsidR="007951E9">
        <w:rPr>
          <w:rFonts w:ascii="Verdana" w:hAnsi="Verdana"/>
          <w:color w:val="000000" w:themeColor="text1"/>
        </w:rPr>
        <w:t xml:space="preserve">, which we know </w:t>
      </w:r>
      <w:r w:rsidR="00A46F8C">
        <w:rPr>
          <w:rFonts w:ascii="Verdana" w:hAnsi="Verdana"/>
          <w:color w:val="000000" w:themeColor="text1"/>
        </w:rPr>
        <w:t xml:space="preserve">from </w:t>
      </w:r>
      <w:r w:rsidR="00533DD8">
        <w:rPr>
          <w:rFonts w:ascii="Verdana" w:hAnsi="Verdana"/>
          <w:color w:val="000000" w:themeColor="text1"/>
        </w:rPr>
        <w:t xml:space="preserve">the </w:t>
      </w:r>
      <w:r w:rsidR="003733E1">
        <w:rPr>
          <w:rFonts w:ascii="Verdana" w:hAnsi="Verdana"/>
          <w:color w:val="000000" w:themeColor="text1"/>
        </w:rPr>
        <w:t>Apollo</w:t>
      </w:r>
      <w:r w:rsidR="001F48BC">
        <w:rPr>
          <w:rFonts w:ascii="Verdana" w:hAnsi="Verdana"/>
          <w:color w:val="000000" w:themeColor="text1"/>
        </w:rPr>
        <w:t xml:space="preserve"> </w:t>
      </w:r>
      <w:r w:rsidR="00A04D93">
        <w:rPr>
          <w:rFonts w:ascii="Verdana" w:hAnsi="Verdana"/>
          <w:color w:val="000000" w:themeColor="text1"/>
        </w:rPr>
        <w:t>Lunar Mis</w:t>
      </w:r>
      <w:r w:rsidR="0062795B">
        <w:rPr>
          <w:rFonts w:ascii="Verdana" w:hAnsi="Verdana"/>
          <w:color w:val="000000" w:themeColor="text1"/>
        </w:rPr>
        <w:t>sions</w:t>
      </w:r>
      <w:r w:rsidR="00FF0590">
        <w:rPr>
          <w:rFonts w:ascii="Verdana" w:hAnsi="Verdana"/>
          <w:color w:val="000000" w:themeColor="text1"/>
        </w:rPr>
        <w:t xml:space="preserve"> </w:t>
      </w:r>
      <w:r w:rsidR="009C4D60">
        <w:rPr>
          <w:rFonts w:ascii="Verdana" w:hAnsi="Verdana"/>
          <w:color w:val="000000" w:themeColor="text1"/>
        </w:rPr>
        <w:t>wa</w:t>
      </w:r>
      <w:r w:rsidR="00FF0590">
        <w:rPr>
          <w:rFonts w:ascii="Verdana" w:hAnsi="Verdana"/>
          <w:color w:val="000000" w:themeColor="text1"/>
        </w:rPr>
        <w:t>s incorrect</w:t>
      </w:r>
      <w:r w:rsidR="006A2A29">
        <w:rPr>
          <w:rFonts w:ascii="Verdana" w:hAnsi="Verdana"/>
          <w:color w:val="000000" w:themeColor="text1"/>
        </w:rPr>
        <w:t>. From the ad</w:t>
      </w:r>
      <w:r w:rsidR="0032505E">
        <w:rPr>
          <w:rFonts w:ascii="Verdana" w:hAnsi="Verdana"/>
          <w:color w:val="000000" w:themeColor="text1"/>
        </w:rPr>
        <w:t xml:space="preserve">justment </w:t>
      </w:r>
      <w:r w:rsidR="006175BB">
        <w:rPr>
          <w:rFonts w:ascii="Verdana" w:hAnsi="Verdana"/>
          <w:color w:val="000000" w:themeColor="text1"/>
        </w:rPr>
        <w:t xml:space="preserve">to </w:t>
      </w:r>
      <w:r w:rsidR="00C4171C">
        <w:rPr>
          <w:rFonts w:ascii="Verdana" w:hAnsi="Verdana"/>
          <w:color w:val="000000" w:themeColor="text1"/>
        </w:rPr>
        <w:t>35 pixels</w:t>
      </w:r>
      <w:r w:rsidR="002A4E67">
        <w:rPr>
          <w:rFonts w:ascii="Verdana" w:hAnsi="Verdana"/>
          <w:color w:val="000000" w:themeColor="text1"/>
        </w:rPr>
        <w:t xml:space="preserve">, </w:t>
      </w:r>
      <w:r w:rsidR="00566BAE">
        <w:rPr>
          <w:rFonts w:ascii="Verdana" w:hAnsi="Verdana"/>
          <w:color w:val="000000" w:themeColor="text1"/>
        </w:rPr>
        <w:t>it is possible to achieve a surface</w:t>
      </w:r>
      <w:r w:rsidR="002A4E67">
        <w:rPr>
          <w:rFonts w:ascii="Verdana" w:hAnsi="Verdana"/>
          <w:color w:val="000000" w:themeColor="text1"/>
        </w:rPr>
        <w:t xml:space="preserve"> age consistent </w:t>
      </w:r>
      <w:r w:rsidR="00923EE6">
        <w:rPr>
          <w:rFonts w:ascii="Verdana" w:hAnsi="Verdana"/>
          <w:color w:val="000000" w:themeColor="text1"/>
        </w:rPr>
        <w:t xml:space="preserve">with </w:t>
      </w:r>
      <w:r w:rsidR="00876BA3">
        <w:rPr>
          <w:rFonts w:ascii="Verdana" w:hAnsi="Verdana"/>
          <w:color w:val="000000" w:themeColor="text1"/>
        </w:rPr>
        <w:t xml:space="preserve">experimental data </w:t>
      </w:r>
      <w:r w:rsidR="00566BAE">
        <w:rPr>
          <w:rFonts w:ascii="Verdana" w:hAnsi="Verdana"/>
          <w:color w:val="000000" w:themeColor="text1"/>
        </w:rPr>
        <w:t>produced from radiogenic age dating [</w:t>
      </w:r>
      <w:r w:rsidR="00305EC8">
        <w:rPr>
          <w:rFonts w:ascii="Verdana" w:hAnsi="Verdana"/>
          <w:color w:val="000000" w:themeColor="text1"/>
        </w:rPr>
        <w:t>10-15</w:t>
      </w:r>
      <w:r w:rsidR="00566BAE">
        <w:rPr>
          <w:rFonts w:ascii="Verdana" w:hAnsi="Verdana"/>
          <w:color w:val="000000" w:themeColor="text1"/>
        </w:rPr>
        <w:t>].</w:t>
      </w:r>
      <w:r w:rsidR="00035915">
        <w:rPr>
          <w:rFonts w:ascii="Verdana" w:hAnsi="Verdana"/>
          <w:color w:val="000000" w:themeColor="text1"/>
        </w:rPr>
        <w:t xml:space="preserve"> This </w:t>
      </w:r>
      <w:r w:rsidR="007A55B1">
        <w:rPr>
          <w:rFonts w:ascii="Verdana" w:hAnsi="Verdana"/>
          <w:color w:val="000000" w:themeColor="text1"/>
        </w:rPr>
        <w:t>was</w:t>
      </w:r>
      <w:r w:rsidR="00035915">
        <w:rPr>
          <w:rFonts w:ascii="Verdana" w:hAnsi="Verdana"/>
          <w:color w:val="000000" w:themeColor="text1"/>
        </w:rPr>
        <w:t xml:space="preserve"> due to the higher cumulative frequency of craters obtained from detecting circles across a smaller interval of pixels. </w:t>
      </w:r>
      <w:r w:rsidR="00566BAE">
        <w:rPr>
          <w:rFonts w:ascii="Verdana" w:hAnsi="Verdana"/>
          <w:color w:val="000000" w:themeColor="text1"/>
        </w:rPr>
        <w:t xml:space="preserve"> It should be noted that this may produce overlaps in detected craters, highlighting larger craters from their ridges twice.</w:t>
      </w:r>
    </w:p>
    <w:p w14:paraId="1F52870A" w14:textId="77777777" w:rsidR="003424FB" w:rsidRDefault="003424FB" w:rsidP="00566BAE">
      <w:pPr>
        <w:jc w:val="both"/>
        <w:rPr>
          <w:rFonts w:ascii="Verdana" w:hAnsi="Verdana"/>
          <w:color w:val="000000" w:themeColor="text1"/>
        </w:rPr>
      </w:pPr>
    </w:p>
    <w:p w14:paraId="7C900183" w14:textId="09571B7E" w:rsidR="00654F12" w:rsidRDefault="00C51558" w:rsidP="00566BAE">
      <w:pPr>
        <w:jc w:val="both"/>
        <w:rPr>
          <w:rFonts w:ascii="Verdana" w:hAnsi="Verdana"/>
          <w:color w:val="000000" w:themeColor="text1"/>
        </w:rPr>
      </w:pPr>
      <w:r w:rsidRPr="00F76393">
        <w:rPr>
          <w:rFonts w:ascii="Verdana" w:hAnsi="Verdana"/>
          <w:color w:val="000000" w:themeColor="text1"/>
        </w:rPr>
        <w:t xml:space="preserve">Another </w:t>
      </w:r>
      <w:r w:rsidR="00AF04D4" w:rsidRPr="00F76393">
        <w:rPr>
          <w:rFonts w:ascii="Verdana" w:hAnsi="Verdana"/>
          <w:color w:val="000000" w:themeColor="text1"/>
        </w:rPr>
        <w:t xml:space="preserve">factor that could have led to an incorrect </w:t>
      </w:r>
      <w:r w:rsidR="00077792" w:rsidRPr="00F76393">
        <w:rPr>
          <w:rFonts w:ascii="Verdana" w:hAnsi="Verdana"/>
          <w:color w:val="000000" w:themeColor="text1"/>
        </w:rPr>
        <w:t xml:space="preserve">crater detection rate was </w:t>
      </w:r>
      <w:r w:rsidR="00B96E01" w:rsidRPr="00F76393">
        <w:rPr>
          <w:rFonts w:ascii="Verdana" w:hAnsi="Verdana"/>
          <w:color w:val="000000" w:themeColor="text1"/>
        </w:rPr>
        <w:t>mis</w:t>
      </w:r>
      <w:r w:rsidR="00ED11AD" w:rsidRPr="00F76393">
        <w:rPr>
          <w:rFonts w:ascii="Verdana" w:hAnsi="Verdana"/>
          <w:color w:val="000000" w:themeColor="text1"/>
        </w:rPr>
        <w:t>identifying different circular objects such as collapse pits, sublimation pits and volcanic calderas</w:t>
      </w:r>
      <w:r w:rsidR="00584213" w:rsidRPr="00F76393">
        <w:rPr>
          <w:rFonts w:ascii="Verdana" w:hAnsi="Verdana"/>
          <w:color w:val="000000" w:themeColor="text1"/>
        </w:rPr>
        <w:t>.</w:t>
      </w:r>
      <w:r w:rsidR="00E338FC" w:rsidRPr="00F76393">
        <w:rPr>
          <w:rFonts w:ascii="Verdana" w:hAnsi="Verdana"/>
          <w:color w:val="000000" w:themeColor="text1"/>
        </w:rPr>
        <w:t xml:space="preserve"> If these </w:t>
      </w:r>
      <w:r w:rsidR="002D2B00" w:rsidRPr="00F76393">
        <w:rPr>
          <w:rFonts w:ascii="Verdana" w:hAnsi="Verdana"/>
          <w:color w:val="000000" w:themeColor="text1"/>
        </w:rPr>
        <w:t xml:space="preserve">were identified as impact </w:t>
      </w:r>
      <w:r w:rsidR="00842356" w:rsidRPr="00F76393">
        <w:rPr>
          <w:rFonts w:ascii="Verdana" w:hAnsi="Verdana"/>
          <w:color w:val="000000" w:themeColor="text1"/>
        </w:rPr>
        <w:t>craters,</w:t>
      </w:r>
      <w:r w:rsidR="002D2B00" w:rsidRPr="00F76393">
        <w:rPr>
          <w:rFonts w:ascii="Verdana" w:hAnsi="Verdana"/>
          <w:color w:val="000000" w:themeColor="text1"/>
        </w:rPr>
        <w:t xml:space="preserve"> they would incorrectly inflate the CFD values </w:t>
      </w:r>
      <w:r w:rsidR="004433B5" w:rsidRPr="00F76393">
        <w:rPr>
          <w:rFonts w:ascii="Verdana" w:hAnsi="Verdana"/>
          <w:color w:val="000000" w:themeColor="text1"/>
        </w:rPr>
        <w:t xml:space="preserve">and decrease the accuracy of </w:t>
      </w:r>
      <w:r w:rsidR="00CB3DF4" w:rsidRPr="00F76393">
        <w:rPr>
          <w:rFonts w:ascii="Verdana" w:hAnsi="Verdana"/>
          <w:color w:val="000000" w:themeColor="text1"/>
        </w:rPr>
        <w:t>the surface age estimations</w:t>
      </w:r>
      <w:r w:rsidR="008E7091" w:rsidRPr="00F76393">
        <w:rPr>
          <w:rFonts w:ascii="Verdana" w:hAnsi="Verdana"/>
          <w:color w:val="000000" w:themeColor="text1"/>
        </w:rPr>
        <w:t>.</w:t>
      </w:r>
      <w:r w:rsidR="00AD1B58" w:rsidRPr="00F76393">
        <w:rPr>
          <w:rFonts w:ascii="Verdana" w:hAnsi="Verdana"/>
          <w:color w:val="000000" w:themeColor="text1"/>
        </w:rPr>
        <w:t xml:space="preserve"> </w:t>
      </w:r>
      <w:r w:rsidR="00842356" w:rsidRPr="00F76393">
        <w:rPr>
          <w:rFonts w:ascii="Verdana" w:hAnsi="Verdana"/>
          <w:color w:val="000000" w:themeColor="text1"/>
        </w:rPr>
        <w:t>If this project was longer</w:t>
      </w:r>
      <w:r w:rsidR="006D259E" w:rsidRPr="00F76393">
        <w:rPr>
          <w:rFonts w:ascii="Verdana" w:hAnsi="Verdana"/>
          <w:color w:val="000000" w:themeColor="text1"/>
        </w:rPr>
        <w:t>,</w:t>
      </w:r>
      <w:r w:rsidR="00842356" w:rsidRPr="00F76393">
        <w:rPr>
          <w:rFonts w:ascii="Verdana" w:hAnsi="Verdana"/>
          <w:color w:val="000000" w:themeColor="text1"/>
        </w:rPr>
        <w:t xml:space="preserve"> then </w:t>
      </w:r>
      <w:r w:rsidR="006246D7" w:rsidRPr="00F76393">
        <w:rPr>
          <w:rFonts w:ascii="Verdana" w:hAnsi="Verdana"/>
          <w:color w:val="000000" w:themeColor="text1"/>
        </w:rPr>
        <w:t xml:space="preserve">a machine learning program could have </w:t>
      </w:r>
      <w:r w:rsidR="00871C6A" w:rsidRPr="00F76393">
        <w:rPr>
          <w:rFonts w:ascii="Verdana" w:hAnsi="Verdana"/>
          <w:color w:val="000000" w:themeColor="text1"/>
        </w:rPr>
        <w:t>been trained on images of craters</w:t>
      </w:r>
      <w:r w:rsidR="000C11AC" w:rsidRPr="00F76393">
        <w:rPr>
          <w:rFonts w:ascii="Verdana" w:hAnsi="Verdana"/>
          <w:color w:val="000000" w:themeColor="text1"/>
        </w:rPr>
        <w:t xml:space="preserve"> and sublimation pits etc</w:t>
      </w:r>
      <w:r w:rsidR="00871C6A" w:rsidRPr="00F76393">
        <w:rPr>
          <w:rFonts w:ascii="Verdana" w:hAnsi="Verdana"/>
          <w:color w:val="000000" w:themeColor="text1"/>
        </w:rPr>
        <w:t xml:space="preserve"> to </w:t>
      </w:r>
      <w:r w:rsidR="006D259E" w:rsidRPr="00F76393">
        <w:rPr>
          <w:rFonts w:ascii="Verdana" w:hAnsi="Verdana"/>
          <w:color w:val="000000" w:themeColor="text1"/>
        </w:rPr>
        <w:t xml:space="preserve">ensure it could </w:t>
      </w:r>
      <w:r w:rsidR="000C11AC" w:rsidRPr="00F76393">
        <w:rPr>
          <w:rFonts w:ascii="Verdana" w:hAnsi="Verdana"/>
          <w:color w:val="000000" w:themeColor="text1"/>
        </w:rPr>
        <w:t>differentiate</w:t>
      </w:r>
      <w:r w:rsidR="006D259E" w:rsidRPr="00F76393">
        <w:rPr>
          <w:rFonts w:ascii="Verdana" w:hAnsi="Verdana"/>
          <w:color w:val="000000" w:themeColor="text1"/>
        </w:rPr>
        <w:t xml:space="preserve"> </w:t>
      </w:r>
      <w:r w:rsidR="000C11AC" w:rsidRPr="00F76393">
        <w:rPr>
          <w:rFonts w:ascii="Verdana" w:hAnsi="Verdana"/>
          <w:color w:val="000000" w:themeColor="text1"/>
        </w:rPr>
        <w:t xml:space="preserve">between </w:t>
      </w:r>
      <w:r w:rsidR="00392113" w:rsidRPr="00F76393">
        <w:rPr>
          <w:rFonts w:ascii="Verdana" w:hAnsi="Verdana"/>
          <w:color w:val="000000" w:themeColor="text1"/>
        </w:rPr>
        <w:t xml:space="preserve">them. </w:t>
      </w:r>
      <w:r w:rsidR="00C201A9" w:rsidRPr="00F76393">
        <w:rPr>
          <w:rFonts w:ascii="Verdana" w:hAnsi="Verdana"/>
          <w:color w:val="000000" w:themeColor="text1"/>
        </w:rPr>
        <w:t xml:space="preserve">Then when the Hough </w:t>
      </w:r>
      <w:r w:rsidR="00C201A9" w:rsidRPr="00F76393">
        <w:rPr>
          <w:rFonts w:ascii="Verdana" w:hAnsi="Verdana"/>
          <w:color w:val="000000" w:themeColor="text1"/>
        </w:rPr>
        <w:lastRenderedPageBreak/>
        <w:t xml:space="preserve">Circle algorithm </w:t>
      </w:r>
      <w:r w:rsidR="009F6980" w:rsidRPr="00F76393">
        <w:rPr>
          <w:rFonts w:ascii="Verdana" w:hAnsi="Verdana"/>
          <w:color w:val="000000" w:themeColor="text1"/>
        </w:rPr>
        <w:t xml:space="preserve">detected a potential crater the machine learning program could </w:t>
      </w:r>
      <w:r w:rsidR="00392113" w:rsidRPr="00F76393">
        <w:rPr>
          <w:rFonts w:ascii="Verdana" w:hAnsi="Verdana"/>
          <w:color w:val="000000" w:themeColor="text1"/>
        </w:rPr>
        <w:t xml:space="preserve">filter out the </w:t>
      </w:r>
      <w:r w:rsidR="004210B9" w:rsidRPr="00F76393">
        <w:rPr>
          <w:rFonts w:ascii="Verdana" w:hAnsi="Verdana"/>
          <w:color w:val="000000" w:themeColor="text1"/>
        </w:rPr>
        <w:t>non-impact crater circles</w:t>
      </w:r>
      <w:r w:rsidR="00482234" w:rsidRPr="00F76393">
        <w:rPr>
          <w:rFonts w:ascii="Verdana" w:hAnsi="Verdana"/>
          <w:color w:val="000000" w:themeColor="text1"/>
        </w:rPr>
        <w:t>.</w:t>
      </w:r>
    </w:p>
    <w:p w14:paraId="078F3E4E" w14:textId="77777777" w:rsidR="00F03A34" w:rsidRDefault="00F03A34" w:rsidP="00566BAE">
      <w:pPr>
        <w:jc w:val="both"/>
        <w:rPr>
          <w:rFonts w:ascii="Verdana" w:hAnsi="Verdana"/>
          <w:color w:val="000000" w:themeColor="text1"/>
        </w:rPr>
      </w:pPr>
    </w:p>
    <w:p w14:paraId="04EBF73F" w14:textId="500EBA67" w:rsidR="00F03A34" w:rsidRPr="00F76393" w:rsidRDefault="00574CD1" w:rsidP="00566BAE">
      <w:pPr>
        <w:jc w:val="both"/>
        <w:rPr>
          <w:rFonts w:ascii="Verdana" w:hAnsi="Verdana"/>
          <w:color w:val="000000" w:themeColor="text1"/>
        </w:rPr>
      </w:pPr>
      <w:r>
        <w:rPr>
          <w:rFonts w:ascii="Verdana" w:hAnsi="Verdana"/>
          <w:color w:val="000000" w:themeColor="text1"/>
        </w:rPr>
        <w:t xml:space="preserve">When </w:t>
      </w:r>
      <w:r w:rsidR="00600FB3">
        <w:rPr>
          <w:rFonts w:ascii="Verdana" w:hAnsi="Verdana"/>
          <w:color w:val="000000" w:themeColor="text1"/>
        </w:rPr>
        <w:t xml:space="preserve">collecting </w:t>
      </w:r>
      <w:r w:rsidR="00C524AB">
        <w:rPr>
          <w:rFonts w:ascii="Verdana" w:hAnsi="Verdana"/>
          <w:color w:val="000000" w:themeColor="text1"/>
        </w:rPr>
        <w:t xml:space="preserve">data on the crater </w:t>
      </w:r>
      <w:r w:rsidR="00D22B41">
        <w:rPr>
          <w:rFonts w:ascii="Verdana" w:hAnsi="Verdana"/>
          <w:color w:val="000000" w:themeColor="text1"/>
        </w:rPr>
        <w:t>cu</w:t>
      </w:r>
      <w:r w:rsidR="001979D1">
        <w:rPr>
          <w:rFonts w:ascii="Verdana" w:hAnsi="Verdana"/>
          <w:color w:val="000000" w:themeColor="text1"/>
        </w:rPr>
        <w:t>m</w:t>
      </w:r>
      <w:r w:rsidR="005A4254">
        <w:rPr>
          <w:rFonts w:ascii="Verdana" w:hAnsi="Verdana"/>
          <w:color w:val="000000" w:themeColor="text1"/>
        </w:rPr>
        <w:t>ulative frequenc</w:t>
      </w:r>
      <w:r w:rsidR="00097F49">
        <w:rPr>
          <w:rFonts w:ascii="Verdana" w:hAnsi="Verdana"/>
          <w:color w:val="000000" w:themeColor="text1"/>
        </w:rPr>
        <w:t xml:space="preserve">y density as a </w:t>
      </w:r>
      <w:r w:rsidR="00D939BE">
        <w:rPr>
          <w:rFonts w:ascii="Verdana" w:hAnsi="Verdana"/>
          <w:color w:val="000000" w:themeColor="text1"/>
        </w:rPr>
        <w:t>function of radius</w:t>
      </w:r>
      <w:r w:rsidR="00054FE5">
        <w:rPr>
          <w:rFonts w:ascii="Verdana" w:hAnsi="Verdana"/>
          <w:color w:val="000000" w:themeColor="text1"/>
        </w:rPr>
        <w:t xml:space="preserve"> </w:t>
      </w:r>
      <w:r w:rsidR="00075698">
        <w:rPr>
          <w:rFonts w:ascii="Verdana" w:hAnsi="Verdana"/>
          <w:color w:val="000000" w:themeColor="text1"/>
        </w:rPr>
        <w:t xml:space="preserve">(shown in figure </w:t>
      </w:r>
      <w:r w:rsidR="007E1E62">
        <w:rPr>
          <w:rFonts w:ascii="Verdana" w:hAnsi="Verdana"/>
          <w:color w:val="000000" w:themeColor="text1"/>
        </w:rPr>
        <w:t>n)</w:t>
      </w:r>
      <w:r w:rsidR="006654D8">
        <w:rPr>
          <w:rFonts w:ascii="Verdana" w:hAnsi="Verdana"/>
          <w:color w:val="000000" w:themeColor="text1"/>
        </w:rPr>
        <w:t xml:space="preserve">, a spike </w:t>
      </w:r>
      <w:r w:rsidR="00335A37">
        <w:rPr>
          <w:rFonts w:ascii="Verdana" w:hAnsi="Verdana"/>
          <w:color w:val="000000" w:themeColor="text1"/>
        </w:rPr>
        <w:t xml:space="preserve">in </w:t>
      </w:r>
      <w:r w:rsidR="00291CF0">
        <w:rPr>
          <w:rFonts w:ascii="Verdana" w:hAnsi="Verdana"/>
          <w:color w:val="000000" w:themeColor="text1"/>
        </w:rPr>
        <w:t>frequency</w:t>
      </w:r>
      <w:r w:rsidR="00F714C3">
        <w:rPr>
          <w:rFonts w:ascii="Verdana" w:hAnsi="Verdana"/>
          <w:color w:val="000000" w:themeColor="text1"/>
        </w:rPr>
        <w:t xml:space="preserve"> can be</w:t>
      </w:r>
      <w:r w:rsidR="00CA5B53">
        <w:rPr>
          <w:rFonts w:ascii="Verdana" w:hAnsi="Verdana"/>
          <w:color w:val="000000" w:themeColor="text1"/>
        </w:rPr>
        <w:t xml:space="preserve"> seen at </w:t>
      </w:r>
      <w:r w:rsidR="000F11E3">
        <w:rPr>
          <w:rFonts w:ascii="Verdana" w:hAnsi="Verdana"/>
          <w:color w:val="000000" w:themeColor="text1"/>
        </w:rPr>
        <w:t>larger crater radii</w:t>
      </w:r>
      <w:r w:rsidR="00C57128">
        <w:rPr>
          <w:rFonts w:ascii="Verdana" w:hAnsi="Verdana"/>
          <w:color w:val="000000" w:themeColor="text1"/>
        </w:rPr>
        <w:t>.</w:t>
      </w:r>
      <w:r w:rsidR="004D139D">
        <w:rPr>
          <w:rFonts w:ascii="Verdana" w:hAnsi="Verdana"/>
          <w:color w:val="000000" w:themeColor="text1"/>
        </w:rPr>
        <w:t xml:space="preserve"> This </w:t>
      </w:r>
      <w:r w:rsidR="0090049D">
        <w:rPr>
          <w:rFonts w:ascii="Verdana" w:hAnsi="Verdana"/>
          <w:color w:val="000000" w:themeColor="text1"/>
        </w:rPr>
        <w:t xml:space="preserve">would </w:t>
      </w:r>
      <w:r w:rsidR="002F2290">
        <w:rPr>
          <w:rFonts w:ascii="Verdana" w:hAnsi="Verdana"/>
          <w:color w:val="000000" w:themeColor="text1"/>
        </w:rPr>
        <w:t xml:space="preserve">be </w:t>
      </w:r>
      <w:r w:rsidR="0090049D">
        <w:rPr>
          <w:rFonts w:ascii="Verdana" w:hAnsi="Verdana"/>
          <w:color w:val="000000" w:themeColor="text1"/>
        </w:rPr>
        <w:t>expect</w:t>
      </w:r>
      <w:r w:rsidR="002F4552">
        <w:rPr>
          <w:rFonts w:ascii="Verdana" w:hAnsi="Verdana"/>
          <w:color w:val="000000" w:themeColor="text1"/>
        </w:rPr>
        <w:t>ed</w:t>
      </w:r>
      <w:r w:rsidR="002C7228">
        <w:rPr>
          <w:rFonts w:ascii="Verdana" w:hAnsi="Verdana"/>
          <w:color w:val="000000" w:themeColor="text1"/>
        </w:rPr>
        <w:t xml:space="preserve"> </w:t>
      </w:r>
      <w:r w:rsidR="0090049D">
        <w:rPr>
          <w:rFonts w:ascii="Verdana" w:hAnsi="Verdana"/>
          <w:color w:val="000000" w:themeColor="text1"/>
        </w:rPr>
        <w:t xml:space="preserve">to </w:t>
      </w:r>
      <w:r w:rsidR="002B31AC">
        <w:rPr>
          <w:rFonts w:ascii="Verdana" w:hAnsi="Verdana"/>
          <w:color w:val="000000" w:themeColor="text1"/>
        </w:rPr>
        <w:t xml:space="preserve">continue </w:t>
      </w:r>
      <w:r w:rsidR="000A47E7">
        <w:rPr>
          <w:rFonts w:ascii="Verdana" w:hAnsi="Verdana"/>
          <w:color w:val="000000" w:themeColor="text1"/>
        </w:rPr>
        <w:t xml:space="preserve">if </w:t>
      </w:r>
      <w:r w:rsidR="007F0738">
        <w:rPr>
          <w:rFonts w:ascii="Verdana" w:hAnsi="Verdana"/>
          <w:color w:val="000000" w:themeColor="text1"/>
        </w:rPr>
        <w:t>the ma</w:t>
      </w:r>
      <w:r w:rsidR="005D6537">
        <w:rPr>
          <w:rFonts w:ascii="Verdana" w:hAnsi="Verdana"/>
          <w:color w:val="000000" w:themeColor="text1"/>
        </w:rPr>
        <w:t xml:space="preserve">ximum radius </w:t>
      </w:r>
      <w:r w:rsidR="005F081A">
        <w:rPr>
          <w:rFonts w:ascii="Verdana" w:hAnsi="Verdana"/>
          <w:color w:val="000000" w:themeColor="text1"/>
        </w:rPr>
        <w:t xml:space="preserve">parameter of the </w:t>
      </w:r>
      <w:r w:rsidR="00E64FDD">
        <w:rPr>
          <w:rFonts w:ascii="Verdana" w:hAnsi="Verdana"/>
          <w:color w:val="000000" w:themeColor="text1"/>
        </w:rPr>
        <w:t xml:space="preserve">Hough </w:t>
      </w:r>
      <w:r w:rsidR="00AD28F6">
        <w:rPr>
          <w:rFonts w:ascii="Verdana" w:hAnsi="Verdana"/>
          <w:color w:val="000000" w:themeColor="text1"/>
        </w:rPr>
        <w:t xml:space="preserve">Circles </w:t>
      </w:r>
      <w:r w:rsidR="00D84F29">
        <w:rPr>
          <w:rFonts w:ascii="Verdana" w:hAnsi="Verdana"/>
          <w:color w:val="000000" w:themeColor="text1"/>
        </w:rPr>
        <w:t xml:space="preserve">function was </w:t>
      </w:r>
      <w:r w:rsidR="009441D2">
        <w:rPr>
          <w:rFonts w:ascii="Verdana" w:hAnsi="Verdana"/>
          <w:color w:val="000000" w:themeColor="text1"/>
        </w:rPr>
        <w:t>incre</w:t>
      </w:r>
      <w:r w:rsidR="0023425B">
        <w:rPr>
          <w:rFonts w:ascii="Verdana" w:hAnsi="Verdana"/>
          <w:color w:val="000000" w:themeColor="text1"/>
        </w:rPr>
        <w:t>ased. How</w:t>
      </w:r>
      <w:r w:rsidR="004D72A3">
        <w:rPr>
          <w:rFonts w:ascii="Verdana" w:hAnsi="Verdana"/>
          <w:color w:val="000000" w:themeColor="text1"/>
        </w:rPr>
        <w:t>ev</w:t>
      </w:r>
      <w:r w:rsidR="00C1687B">
        <w:rPr>
          <w:rFonts w:ascii="Verdana" w:hAnsi="Verdana"/>
          <w:color w:val="000000" w:themeColor="text1"/>
        </w:rPr>
        <w:t>er,</w:t>
      </w:r>
      <w:r w:rsidR="00BC6F11">
        <w:rPr>
          <w:rFonts w:ascii="Verdana" w:hAnsi="Verdana"/>
          <w:color w:val="000000" w:themeColor="text1"/>
        </w:rPr>
        <w:t xml:space="preserve"> upon inspe</w:t>
      </w:r>
      <w:r w:rsidR="00432BF7">
        <w:rPr>
          <w:rFonts w:ascii="Verdana" w:hAnsi="Verdana"/>
          <w:color w:val="000000" w:themeColor="text1"/>
        </w:rPr>
        <w:t>ction of the images</w:t>
      </w:r>
      <w:r w:rsidR="00D45C08">
        <w:rPr>
          <w:rFonts w:ascii="Verdana" w:hAnsi="Verdana"/>
          <w:color w:val="000000" w:themeColor="text1"/>
        </w:rPr>
        <w:t xml:space="preserve">, the smaller </w:t>
      </w:r>
      <w:r w:rsidR="00276D47">
        <w:rPr>
          <w:rFonts w:ascii="Verdana" w:hAnsi="Verdana"/>
          <w:color w:val="000000" w:themeColor="text1"/>
        </w:rPr>
        <w:t>crater</w:t>
      </w:r>
      <w:r w:rsidR="00C07B39">
        <w:rPr>
          <w:rFonts w:ascii="Verdana" w:hAnsi="Verdana"/>
          <w:color w:val="000000" w:themeColor="text1"/>
        </w:rPr>
        <w:t xml:space="preserve">s </w:t>
      </w:r>
      <w:r w:rsidR="00AD70D8">
        <w:rPr>
          <w:rFonts w:ascii="Verdana" w:hAnsi="Verdana"/>
          <w:color w:val="000000" w:themeColor="text1"/>
        </w:rPr>
        <w:t xml:space="preserve">are more </w:t>
      </w:r>
      <w:r w:rsidR="00C36EC2">
        <w:rPr>
          <w:rFonts w:ascii="Verdana" w:hAnsi="Verdana"/>
          <w:color w:val="000000" w:themeColor="text1"/>
        </w:rPr>
        <w:t xml:space="preserve">dominant </w:t>
      </w:r>
      <w:r w:rsidR="00525AFD">
        <w:rPr>
          <w:rFonts w:ascii="Verdana" w:hAnsi="Verdana"/>
          <w:color w:val="000000" w:themeColor="text1"/>
        </w:rPr>
        <w:t>in comparison</w:t>
      </w:r>
      <w:r w:rsidR="003040CB">
        <w:rPr>
          <w:rFonts w:ascii="Verdana" w:hAnsi="Verdana"/>
          <w:color w:val="000000" w:themeColor="text1"/>
        </w:rPr>
        <w:t xml:space="preserve"> to the large. </w:t>
      </w:r>
      <w:r w:rsidR="00697309">
        <w:rPr>
          <w:rFonts w:ascii="Verdana" w:hAnsi="Verdana"/>
          <w:color w:val="000000" w:themeColor="text1"/>
        </w:rPr>
        <w:t>W</w:t>
      </w:r>
      <w:r w:rsidR="003235CB">
        <w:rPr>
          <w:rFonts w:ascii="Verdana" w:hAnsi="Verdana"/>
          <w:color w:val="000000" w:themeColor="text1"/>
        </w:rPr>
        <w:t xml:space="preserve">ith the cut-off </w:t>
      </w:r>
      <w:r w:rsidR="0065061A">
        <w:rPr>
          <w:rFonts w:ascii="Verdana" w:hAnsi="Verdana"/>
          <w:color w:val="000000" w:themeColor="text1"/>
        </w:rPr>
        <w:t>of maximum r</w:t>
      </w:r>
      <w:r w:rsidR="00DB42B8">
        <w:rPr>
          <w:rFonts w:ascii="Verdana" w:hAnsi="Verdana"/>
          <w:color w:val="000000" w:themeColor="text1"/>
        </w:rPr>
        <w:t xml:space="preserve">adius equivalent to </w:t>
      </w:r>
      <w:r w:rsidR="00D81353">
        <w:rPr>
          <w:rFonts w:ascii="Verdana" w:hAnsi="Verdana"/>
          <w:color w:val="000000" w:themeColor="text1"/>
        </w:rPr>
        <w:t>49 pi</w:t>
      </w:r>
      <w:r w:rsidR="00C3111B">
        <w:rPr>
          <w:rFonts w:ascii="Verdana" w:hAnsi="Verdana"/>
          <w:color w:val="000000" w:themeColor="text1"/>
        </w:rPr>
        <w:t xml:space="preserve">xels, </w:t>
      </w:r>
      <w:r w:rsidR="003A6BE6">
        <w:rPr>
          <w:rFonts w:ascii="Verdana" w:hAnsi="Verdana"/>
          <w:color w:val="000000" w:themeColor="text1"/>
        </w:rPr>
        <w:t xml:space="preserve">to increase this </w:t>
      </w:r>
      <w:r w:rsidR="00AD7841">
        <w:rPr>
          <w:rFonts w:ascii="Verdana" w:hAnsi="Verdana"/>
          <w:color w:val="000000" w:themeColor="text1"/>
        </w:rPr>
        <w:t xml:space="preserve">parameter </w:t>
      </w:r>
      <w:r w:rsidR="005D59EF">
        <w:rPr>
          <w:rFonts w:ascii="Verdana" w:hAnsi="Verdana"/>
          <w:color w:val="000000" w:themeColor="text1"/>
        </w:rPr>
        <w:t xml:space="preserve">would only </w:t>
      </w:r>
      <w:r w:rsidR="00BE4D3D">
        <w:rPr>
          <w:rFonts w:ascii="Verdana" w:hAnsi="Verdana"/>
          <w:color w:val="000000" w:themeColor="text1"/>
        </w:rPr>
        <w:t xml:space="preserve">increase the </w:t>
      </w:r>
      <w:r w:rsidR="0057627B">
        <w:rPr>
          <w:rFonts w:ascii="Verdana" w:hAnsi="Verdana"/>
          <w:color w:val="000000" w:themeColor="text1"/>
        </w:rPr>
        <w:t>cumulative fre</w:t>
      </w:r>
      <w:r w:rsidR="007864E1">
        <w:rPr>
          <w:rFonts w:ascii="Verdana" w:hAnsi="Verdana"/>
          <w:color w:val="000000" w:themeColor="text1"/>
        </w:rPr>
        <w:t xml:space="preserve">quency </w:t>
      </w:r>
      <w:r w:rsidR="0064403C">
        <w:rPr>
          <w:rFonts w:ascii="Verdana" w:hAnsi="Verdana"/>
          <w:color w:val="000000" w:themeColor="text1"/>
        </w:rPr>
        <w:t xml:space="preserve">by </w:t>
      </w:r>
      <w:r w:rsidR="001B7C2F">
        <w:rPr>
          <w:rFonts w:ascii="Verdana" w:hAnsi="Verdana"/>
          <w:color w:val="000000" w:themeColor="text1"/>
        </w:rPr>
        <w:t xml:space="preserve">a </w:t>
      </w:r>
      <w:r w:rsidR="00073509">
        <w:rPr>
          <w:rFonts w:ascii="Verdana" w:hAnsi="Verdana"/>
          <w:color w:val="000000" w:themeColor="text1"/>
        </w:rPr>
        <w:t xml:space="preserve">negligible amount </w:t>
      </w:r>
      <w:r w:rsidR="00EE6B59">
        <w:rPr>
          <w:rFonts w:ascii="Verdana" w:hAnsi="Verdana"/>
          <w:color w:val="000000" w:themeColor="text1"/>
        </w:rPr>
        <w:t xml:space="preserve">before the </w:t>
      </w:r>
      <w:r w:rsidR="003F79BD">
        <w:rPr>
          <w:rFonts w:ascii="Verdana" w:hAnsi="Verdana"/>
          <w:color w:val="000000" w:themeColor="text1"/>
        </w:rPr>
        <w:t xml:space="preserve">function </w:t>
      </w:r>
      <w:r w:rsidR="004D2F4A">
        <w:rPr>
          <w:rFonts w:ascii="Verdana" w:hAnsi="Verdana"/>
          <w:color w:val="000000" w:themeColor="text1"/>
        </w:rPr>
        <w:t xml:space="preserve">starts to detect </w:t>
      </w:r>
      <w:r w:rsidR="00FC4CC7">
        <w:rPr>
          <w:rFonts w:ascii="Verdana" w:hAnsi="Verdana"/>
          <w:color w:val="000000" w:themeColor="text1"/>
        </w:rPr>
        <w:t xml:space="preserve">craters </w:t>
      </w:r>
      <w:r w:rsidR="00174966">
        <w:rPr>
          <w:rFonts w:ascii="Verdana" w:hAnsi="Verdana"/>
          <w:color w:val="000000" w:themeColor="text1"/>
        </w:rPr>
        <w:t>incorrectly</w:t>
      </w:r>
      <w:r w:rsidR="001D1E49">
        <w:rPr>
          <w:rFonts w:ascii="Verdana" w:hAnsi="Verdana"/>
          <w:color w:val="000000" w:themeColor="text1"/>
        </w:rPr>
        <w:t>.</w:t>
      </w:r>
      <w:r w:rsidR="00073509">
        <w:rPr>
          <w:rFonts w:ascii="Verdana" w:hAnsi="Verdana"/>
          <w:color w:val="000000" w:themeColor="text1"/>
        </w:rPr>
        <w:t xml:space="preserve"> </w:t>
      </w:r>
    </w:p>
    <w:p w14:paraId="7FBC25C3" w14:textId="77777777" w:rsidR="00566BAE" w:rsidRDefault="00566BAE" w:rsidP="00566BAE">
      <w:pPr>
        <w:jc w:val="both"/>
        <w:rPr>
          <w:rFonts w:ascii="Verdana" w:hAnsi="Verdana"/>
          <w:color w:val="000000" w:themeColor="text1"/>
        </w:rPr>
      </w:pPr>
    </w:p>
    <w:p w14:paraId="083BCA51" w14:textId="471C25B5" w:rsidR="00566BAE" w:rsidRDefault="00566BAE" w:rsidP="00566BAE">
      <w:pPr>
        <w:jc w:val="both"/>
        <w:rPr>
          <w:rFonts w:ascii="Verdana" w:hAnsi="Verdana"/>
          <w:color w:val="000000" w:themeColor="text1"/>
        </w:rPr>
      </w:pPr>
      <w:r>
        <w:rPr>
          <w:rFonts w:ascii="Verdana" w:hAnsi="Verdana"/>
          <w:color w:val="000000" w:themeColor="text1"/>
        </w:rPr>
        <w:t xml:space="preserve">When inferring the surface age of each image from figure </w:t>
      </w:r>
      <w:r w:rsidR="005E2BC4">
        <w:rPr>
          <w:rFonts w:ascii="Verdana" w:hAnsi="Verdana"/>
          <w:color w:val="000000" w:themeColor="text1"/>
        </w:rPr>
        <w:t>6</w:t>
      </w:r>
      <w:r>
        <w:rPr>
          <w:rFonts w:ascii="Verdana" w:hAnsi="Verdana"/>
          <w:color w:val="000000" w:themeColor="text1"/>
        </w:rPr>
        <w:t>, the error on the plot is high across regions of cumulative crater frequency 10</w:t>
      </w:r>
      <w:r>
        <w:rPr>
          <w:rFonts w:ascii="Verdana" w:hAnsi="Verdana"/>
          <w:color w:val="000000" w:themeColor="text1"/>
          <w:vertAlign w:val="superscript"/>
        </w:rPr>
        <w:t>-4</w:t>
      </w:r>
      <w:r w:rsidR="00C22421">
        <w:rPr>
          <w:rFonts w:ascii="Verdana" w:hAnsi="Verdana"/>
          <w:color w:val="000000" w:themeColor="text1"/>
        </w:rPr>
        <w:t xml:space="preserve"> to </w:t>
      </w:r>
      <w:r>
        <w:rPr>
          <w:rFonts w:ascii="Verdana" w:hAnsi="Verdana"/>
          <w:color w:val="000000" w:themeColor="text1"/>
        </w:rPr>
        <w:t>10</w:t>
      </w:r>
      <w:r>
        <w:rPr>
          <w:rFonts w:ascii="Verdana" w:hAnsi="Verdana"/>
          <w:color w:val="000000" w:themeColor="text1"/>
          <w:vertAlign w:val="superscript"/>
        </w:rPr>
        <w:t>-3</w:t>
      </w:r>
      <w:r>
        <w:rPr>
          <w:rFonts w:ascii="Verdana" w:hAnsi="Verdana"/>
          <w:color w:val="000000" w:themeColor="text1"/>
        </w:rPr>
        <w:t>km</w:t>
      </w:r>
      <w:r>
        <w:rPr>
          <w:rFonts w:ascii="Verdana" w:hAnsi="Verdana"/>
          <w:color w:val="000000" w:themeColor="text1"/>
          <w:vertAlign w:val="superscript"/>
        </w:rPr>
        <w:t>-2</w:t>
      </w:r>
      <w:r>
        <w:rPr>
          <w:rFonts w:ascii="Verdana" w:hAnsi="Verdana"/>
          <w:color w:val="000000" w:themeColor="text1"/>
        </w:rPr>
        <w:t>. As the curve tends towards a plateau within this region produces a high uncertainty when reading the age by eye</w:t>
      </w:r>
      <w:r w:rsidR="0062736F">
        <w:rPr>
          <w:rFonts w:ascii="Verdana" w:hAnsi="Verdana"/>
          <w:color w:val="000000" w:themeColor="text1"/>
        </w:rPr>
        <w:t>, hence the large uncertainties quoted in the ages</w:t>
      </w:r>
      <w:r>
        <w:rPr>
          <w:rFonts w:ascii="Verdana" w:hAnsi="Verdana"/>
          <w:color w:val="000000" w:themeColor="text1"/>
        </w:rPr>
        <w:t>. Given further analysis, we could reproduce the plot and using Python extract an exact age for an input cumulative crater frequency density. This would reduce the human error on the surface age of each image.</w:t>
      </w:r>
      <w:r w:rsidR="00F67B18">
        <w:rPr>
          <w:rFonts w:ascii="Verdana" w:hAnsi="Verdana"/>
          <w:color w:val="000000" w:themeColor="text1"/>
        </w:rPr>
        <w:t xml:space="preserve"> </w:t>
      </w:r>
    </w:p>
    <w:p w14:paraId="4DFCD700" w14:textId="77777777" w:rsidR="00EB5785" w:rsidRDefault="00EB5785" w:rsidP="00566BAE">
      <w:pPr>
        <w:jc w:val="both"/>
        <w:rPr>
          <w:rFonts w:ascii="Verdana" w:hAnsi="Verdana"/>
          <w:color w:val="000000" w:themeColor="text1"/>
        </w:rPr>
      </w:pPr>
    </w:p>
    <w:p w14:paraId="66A45BAC" w14:textId="77777777" w:rsidR="00566BAE" w:rsidRDefault="00566BAE" w:rsidP="00566BAE">
      <w:pPr>
        <w:jc w:val="both"/>
        <w:rPr>
          <w:rFonts w:ascii="Verdana" w:hAnsi="Verdana"/>
          <w:color w:val="000000" w:themeColor="text1"/>
        </w:rPr>
      </w:pPr>
    </w:p>
    <w:p w14:paraId="07389389" w14:textId="2A9E263F" w:rsidR="00566BAE" w:rsidRPr="00566BAE" w:rsidRDefault="00566BAE" w:rsidP="00566BAE">
      <w:pPr>
        <w:jc w:val="both"/>
        <w:rPr>
          <w:rFonts w:ascii="Verdana" w:hAnsi="Verdana"/>
          <w:color w:val="000000" w:themeColor="text1"/>
        </w:rPr>
      </w:pPr>
      <w:r>
        <w:rPr>
          <w:rFonts w:ascii="Verdana" w:hAnsi="Verdana"/>
          <w:color w:val="000000" w:themeColor="text1"/>
        </w:rPr>
        <w:t xml:space="preserve">The plot in figure n is the cumulative crater frequency density as a function surface age for Mars. This will result in inconsistencies with the determined age of the Moon surface. Factors such as atmospheric interference with incoming meteors/comets, </w:t>
      </w:r>
      <w:r w:rsidR="002933F4">
        <w:rPr>
          <w:rFonts w:ascii="Verdana" w:hAnsi="Verdana"/>
          <w:color w:val="000000" w:themeColor="text1"/>
        </w:rPr>
        <w:t xml:space="preserve">as well </w:t>
      </w:r>
      <w:r>
        <w:rPr>
          <w:rFonts w:ascii="Verdana" w:hAnsi="Verdana"/>
          <w:color w:val="000000" w:themeColor="text1"/>
        </w:rPr>
        <w:t>as weathering processes may reduce the evident number of craters on Mars’ surface. The surface area difference between Mars and the Moon will also factor into the difference of the number of collisions Mars and the Moon will receive. Their relative position in the solar system could also affect the collision rate</w:t>
      </w:r>
      <w:r w:rsidR="006E60A7">
        <w:rPr>
          <w:rFonts w:ascii="Verdana" w:hAnsi="Verdana"/>
          <w:color w:val="000000" w:themeColor="text1"/>
        </w:rPr>
        <w:t>, a</w:t>
      </w:r>
      <w:r>
        <w:rPr>
          <w:rFonts w:ascii="Verdana" w:hAnsi="Verdana"/>
          <w:color w:val="000000" w:themeColor="text1"/>
        </w:rPr>
        <w:t xml:space="preserve">s Mars is further out radially from the Sun, meteor or comet paths are deterred less by the gravitational influence of inner objects. The gravitational pull of Mars will also be higher than that of the moon and may cause a higher rate of in-falling objects. These factors alone will contribute to a different distribution of Cumulative crater frequency density as a function of surface age. A plot </w:t>
      </w:r>
      <w:proofErr w:type="gramStart"/>
      <w:r>
        <w:rPr>
          <w:rFonts w:ascii="Verdana" w:hAnsi="Verdana"/>
          <w:color w:val="000000" w:themeColor="text1"/>
        </w:rPr>
        <w:t>similar to</w:t>
      </w:r>
      <w:proofErr w:type="gramEnd"/>
      <w:r>
        <w:rPr>
          <w:rFonts w:ascii="Verdana" w:hAnsi="Verdana"/>
          <w:color w:val="000000" w:themeColor="text1"/>
        </w:rPr>
        <w:t xml:space="preserve"> figure n for the Moon could be produced to produce ages of the images to a higher accuracy.</w:t>
      </w:r>
    </w:p>
    <w:p w14:paraId="151D0D32" w14:textId="77777777" w:rsidR="001D6572" w:rsidRDefault="001D6572" w:rsidP="00CA1ADE">
      <w:pPr>
        <w:rPr>
          <w:rFonts w:ascii="Verdana" w:hAnsi="Verdana"/>
          <w:color w:val="000000" w:themeColor="text1"/>
        </w:rPr>
      </w:pPr>
    </w:p>
    <w:p w14:paraId="2B62B928" w14:textId="77777777" w:rsidR="001D6572" w:rsidRPr="00F76393" w:rsidRDefault="001D6572" w:rsidP="00CA1ADE">
      <w:pPr>
        <w:rPr>
          <w:rFonts w:ascii="Verdana" w:hAnsi="Verdana"/>
          <w:color w:val="000000" w:themeColor="text1"/>
        </w:rPr>
      </w:pPr>
    </w:p>
    <w:p w14:paraId="246CA547" w14:textId="590DB4EC" w:rsidR="00D65A05" w:rsidRPr="00AA6DDB" w:rsidRDefault="00D65A05" w:rsidP="00D65A05">
      <w:pPr>
        <w:pStyle w:val="Heading1"/>
        <w:numPr>
          <w:ilvl w:val="0"/>
          <w:numId w:val="1"/>
        </w:numPr>
        <w:ind w:left="400" w:hanging="400"/>
        <w:rPr>
          <w:rFonts w:ascii="Arial" w:eastAsia="Arial" w:hAnsi="Arial" w:cs="Arial"/>
        </w:rPr>
      </w:pPr>
      <w:bookmarkStart w:id="20" w:name="_Toc181886896"/>
      <w:r>
        <w:rPr>
          <w:rFonts w:ascii="Arial" w:eastAsia="Arial" w:hAnsi="Arial" w:cs="Arial"/>
        </w:rPr>
        <w:t>Conclusion</w:t>
      </w:r>
      <w:bookmarkEnd w:id="20"/>
      <w:r>
        <w:rPr>
          <w:rFonts w:ascii="Arial" w:eastAsia="Arial" w:hAnsi="Arial" w:cs="Arial"/>
        </w:rPr>
        <w:t xml:space="preserve"> </w:t>
      </w:r>
    </w:p>
    <w:p w14:paraId="4CB261A1" w14:textId="4AB9ECC3" w:rsidR="00AA6DDB" w:rsidRPr="00AA6DDB" w:rsidRDefault="00AA6DDB" w:rsidP="00AA6DDB">
      <w:pPr>
        <w:pStyle w:val="Heading1"/>
        <w:numPr>
          <w:ilvl w:val="0"/>
          <w:numId w:val="1"/>
        </w:numPr>
        <w:ind w:left="400" w:hanging="400"/>
        <w:rPr>
          <w:rFonts w:ascii="Arial" w:eastAsia="Arial" w:hAnsi="Arial" w:cs="Arial"/>
        </w:rPr>
      </w:pPr>
      <w:bookmarkStart w:id="21" w:name="_Toc181886897"/>
      <w:r>
        <w:rPr>
          <w:rFonts w:ascii="Arial" w:eastAsia="Arial" w:hAnsi="Arial" w:cs="Arial"/>
        </w:rPr>
        <w:t>References</w:t>
      </w:r>
      <w:bookmarkEnd w:id="21"/>
      <w:r>
        <w:rPr>
          <w:rFonts w:ascii="Arial" w:eastAsia="Arial" w:hAnsi="Arial" w:cs="Arial"/>
        </w:rPr>
        <w:t xml:space="preserve"> </w:t>
      </w:r>
    </w:p>
    <w:p w14:paraId="7B1E1902" w14:textId="77777777" w:rsidR="00AA6DDB" w:rsidRPr="00D65A05" w:rsidRDefault="00AA6DDB" w:rsidP="00D65A05"/>
    <w:p w14:paraId="7ED0F347" w14:textId="5A8AC888" w:rsidR="00D65A05" w:rsidRPr="00D65A05" w:rsidRDefault="00D65A05" w:rsidP="00D65A05"/>
    <w:p w14:paraId="0D49952E" w14:textId="77777777" w:rsidR="00D65A05" w:rsidRDefault="00AE2860" w:rsidP="00AE2860">
      <w:pPr>
        <w:spacing w:line="259" w:lineRule="auto"/>
      </w:pPr>
      <w:r>
        <w:t xml:space="preserve">[1] </w:t>
      </w:r>
      <w:r w:rsidR="00AA6DDB" w:rsidRPr="00AA6DDB">
        <w:t>The Planetary Society, 2023. </w:t>
      </w:r>
      <w:r w:rsidR="00AA6DDB" w:rsidRPr="00AA6DDB">
        <w:rPr>
          <w:i/>
          <w:iCs/>
        </w:rPr>
        <w:t>Cost of Perseverance</w:t>
      </w:r>
      <w:r w:rsidR="00AA6DDB" w:rsidRPr="00AA6DDB">
        <w:t>. [online] Available at: </w:t>
      </w:r>
      <w:hyperlink r:id="rId34" w:tgtFrame="_new" w:history="1">
        <w:r w:rsidR="00AA6DDB" w:rsidRPr="00AA6DDB">
          <w:rPr>
            <w:rStyle w:val="Hyperlink"/>
          </w:rPr>
          <w:t>https://www.planetary.org/space-policy/cost-of-perseverance</w:t>
        </w:r>
      </w:hyperlink>
      <w:r w:rsidR="00AA6DDB" w:rsidRPr="00AA6DDB">
        <w:t> [Accessed 1 November 2024].</w:t>
      </w:r>
    </w:p>
    <w:p w14:paraId="105BC361" w14:textId="77777777" w:rsidR="00230161" w:rsidRDefault="00230161" w:rsidP="00AE2860">
      <w:pPr>
        <w:spacing w:line="259" w:lineRule="auto"/>
      </w:pPr>
    </w:p>
    <w:p w14:paraId="125FCC02" w14:textId="77777777" w:rsidR="00230161" w:rsidRDefault="00230161" w:rsidP="00AE2860">
      <w:pPr>
        <w:spacing w:line="259" w:lineRule="auto"/>
      </w:pPr>
    </w:p>
    <w:p w14:paraId="0FA649A4" w14:textId="77777777" w:rsidR="00230161" w:rsidRDefault="00230161" w:rsidP="00AE2860">
      <w:pPr>
        <w:spacing w:line="259" w:lineRule="auto"/>
      </w:pPr>
      <w:r>
        <w:t xml:space="preserve">[2] </w:t>
      </w:r>
      <w:proofErr w:type="spellStart"/>
      <w:r w:rsidRPr="00230161">
        <w:t>Basilevsky</w:t>
      </w:r>
      <w:proofErr w:type="spellEnd"/>
      <w:r w:rsidRPr="00230161">
        <w:t>, A.T. and Head, J.W., 2003. The surface of Venus. </w:t>
      </w:r>
      <w:r w:rsidRPr="00230161">
        <w:rPr>
          <w:i/>
          <w:iCs/>
        </w:rPr>
        <w:t>Reports on Progress in Physics</w:t>
      </w:r>
      <w:r w:rsidRPr="00230161">
        <w:t>, </w:t>
      </w:r>
      <w:r w:rsidRPr="00230161">
        <w:rPr>
          <w:i/>
          <w:iCs/>
        </w:rPr>
        <w:t>66</w:t>
      </w:r>
      <w:r w:rsidRPr="00230161">
        <w:t>(10), p.1699.</w:t>
      </w:r>
    </w:p>
    <w:p w14:paraId="55CCFC3B" w14:textId="77777777" w:rsidR="001B3DB6" w:rsidRDefault="001B3DB6" w:rsidP="00AE2860">
      <w:pPr>
        <w:spacing w:line="259" w:lineRule="auto"/>
      </w:pPr>
    </w:p>
    <w:p w14:paraId="39BDEBD6" w14:textId="77777777" w:rsidR="00692AD3" w:rsidRDefault="00692AD3" w:rsidP="00AE2860">
      <w:pPr>
        <w:spacing w:line="259" w:lineRule="auto"/>
      </w:pPr>
    </w:p>
    <w:p w14:paraId="070726E6" w14:textId="3AF033F4" w:rsidR="00692AD3" w:rsidRDefault="04A03890" w:rsidP="00AE2860">
      <w:pPr>
        <w:spacing w:line="259" w:lineRule="auto"/>
      </w:pPr>
      <w:r>
        <w:t>[</w:t>
      </w:r>
      <w:r w:rsidR="0C86F386">
        <w:t>3</w:t>
      </w:r>
      <w:r>
        <w:t xml:space="preserve">] </w:t>
      </w:r>
      <w:r w:rsidR="62220339">
        <w:t>Soler, T., 1976. </w:t>
      </w:r>
      <w:r w:rsidR="62220339" w:rsidRPr="3718B9FA">
        <w:rPr>
          <w:i/>
          <w:iCs/>
        </w:rPr>
        <w:t>On differential transformations between Cartesian and curvilinear (geodetic) coordinates</w:t>
      </w:r>
      <w:r w:rsidR="62220339">
        <w:t> (No. REPT-236).</w:t>
      </w:r>
    </w:p>
    <w:p w14:paraId="08BBD370" w14:textId="77777777" w:rsidR="001B3DB6" w:rsidRDefault="001B3DB6" w:rsidP="00AE2860">
      <w:pPr>
        <w:spacing w:line="259" w:lineRule="auto"/>
      </w:pPr>
    </w:p>
    <w:p w14:paraId="6A9D0537" w14:textId="7243ED92" w:rsidR="00515F75" w:rsidRDefault="78DC2106" w:rsidP="00515F75">
      <w:pPr>
        <w:spacing w:line="259" w:lineRule="auto"/>
      </w:pPr>
      <w:r>
        <w:t>[</w:t>
      </w:r>
      <w:r w:rsidR="45A9C8BF">
        <w:t>4</w:t>
      </w:r>
      <w:r>
        <w:t xml:space="preserve">] </w:t>
      </w:r>
      <w:proofErr w:type="spellStart"/>
      <w:r>
        <w:t>Kopal</w:t>
      </w:r>
      <w:proofErr w:type="spellEnd"/>
      <w:r>
        <w:t>, Z., 1967. The shape of the Moon, its internal structure and moments of inertia. </w:t>
      </w:r>
      <w:r w:rsidRPr="3718B9FA">
        <w:rPr>
          <w:i/>
          <w:iCs/>
        </w:rPr>
        <w:t>Proceedings of the Royal Society of London. Series A. Mathematical and Physical Sciences</w:t>
      </w:r>
      <w:r>
        <w:t>, </w:t>
      </w:r>
      <w:r w:rsidRPr="3718B9FA">
        <w:rPr>
          <w:i/>
          <w:iCs/>
        </w:rPr>
        <w:t>296</w:t>
      </w:r>
      <w:r>
        <w:t>(1446), pp.254-265.</w:t>
      </w:r>
    </w:p>
    <w:p w14:paraId="746C420A" w14:textId="105AE5D1" w:rsidR="3718B9FA" w:rsidRDefault="3718B9FA" w:rsidP="3718B9FA">
      <w:pPr>
        <w:spacing w:line="259" w:lineRule="auto"/>
      </w:pPr>
    </w:p>
    <w:p w14:paraId="2B039FF5" w14:textId="42B96BEE" w:rsidR="3CE39DB9" w:rsidRDefault="3CE39DB9">
      <w:r>
        <w:t>[5] Morrison, K., Smith, J., McLean, P., Asker, N. and Horsman, R., 2015. </w:t>
      </w:r>
      <w:r w:rsidRPr="3718B9FA">
        <w:rPr>
          <w:i/>
          <w:iCs/>
        </w:rPr>
        <w:t>GCSE Mathematics for Edexcel Higher Student Book</w:t>
      </w:r>
      <w:r>
        <w:t>. Cambridge University Press.</w:t>
      </w:r>
    </w:p>
    <w:p w14:paraId="35DC03D4" w14:textId="1D7F93CF" w:rsidR="3718B9FA" w:rsidRDefault="3718B9FA" w:rsidP="3718B9FA">
      <w:pPr>
        <w:spacing w:line="259" w:lineRule="auto"/>
      </w:pPr>
    </w:p>
    <w:p w14:paraId="487C536A" w14:textId="04F223E2" w:rsidR="001B3DB6" w:rsidRPr="003125EE" w:rsidRDefault="79DDCD6F" w:rsidP="003125EE">
      <w:pPr>
        <w:rPr>
          <w:color w:val="000000" w:themeColor="text1"/>
        </w:rPr>
      </w:pPr>
      <w:r>
        <w:t xml:space="preserve">[6] </w:t>
      </w:r>
      <w:proofErr w:type="spellStart"/>
      <w:r>
        <w:t>Parhizkar</w:t>
      </w:r>
      <w:proofErr w:type="spellEnd"/>
      <w:r>
        <w:t>, R., 2013. </w:t>
      </w:r>
      <w:r w:rsidRPr="3718B9FA">
        <w:rPr>
          <w:i/>
          <w:iCs/>
        </w:rPr>
        <w:t>Euclidean distance matrices: Properties, algorithms and applications</w:t>
      </w:r>
      <w:r>
        <w:t> (No. 5971). EPFL.</w:t>
      </w:r>
    </w:p>
    <w:p w14:paraId="07528756" w14:textId="77777777" w:rsidR="00E159B9" w:rsidRDefault="00E159B9" w:rsidP="00AE2860">
      <w:pPr>
        <w:spacing w:line="259" w:lineRule="auto"/>
      </w:pPr>
    </w:p>
    <w:p w14:paraId="25E640EE" w14:textId="6D9DABE5" w:rsidR="00E159B9" w:rsidRDefault="539FB2E8" w:rsidP="00AE2860">
      <w:pPr>
        <w:spacing w:line="259" w:lineRule="auto"/>
      </w:pPr>
      <w:r>
        <w:t>[</w:t>
      </w:r>
      <w:r w:rsidR="62B14564">
        <w:t>7</w:t>
      </w:r>
      <w:r>
        <w:t xml:space="preserve">] </w:t>
      </w:r>
      <w:proofErr w:type="spellStart"/>
      <w:r>
        <w:t>Freie</w:t>
      </w:r>
      <w:proofErr w:type="spellEnd"/>
      <w:r>
        <w:t xml:space="preserve"> Universität Berlin, 2023. </w:t>
      </w:r>
      <w:r w:rsidRPr="3718B9FA">
        <w:rPr>
          <w:i/>
          <w:iCs/>
        </w:rPr>
        <w:t xml:space="preserve">Mars Global Map by </w:t>
      </w:r>
      <w:proofErr w:type="spellStart"/>
      <w:r w:rsidRPr="3718B9FA">
        <w:rPr>
          <w:i/>
          <w:iCs/>
        </w:rPr>
        <w:t>Freie</w:t>
      </w:r>
      <w:proofErr w:type="spellEnd"/>
      <w:r w:rsidRPr="3718B9FA">
        <w:rPr>
          <w:i/>
          <w:iCs/>
        </w:rPr>
        <w:t xml:space="preserve"> Universität Berlin’s Planetary Science and Remote Sensing Group</w:t>
      </w:r>
      <w:r>
        <w:t>. [online] Available at: </w:t>
      </w:r>
      <w:hyperlink r:id="rId35" w:anchor="map=3/-4927825.8/-2600105.93">
        <w:r w:rsidRPr="3718B9FA">
          <w:rPr>
            <w:rStyle w:val="Hyperlink"/>
          </w:rPr>
          <w:t>https://maps.planet.fu-berlin.de/#map=3/-4927825.8/-2600105.93</w:t>
        </w:r>
      </w:hyperlink>
      <w:r>
        <w:t> [Accessed 1 November 20</w:t>
      </w:r>
      <w:r w:rsidR="025A8917">
        <w:t>]</w:t>
      </w:r>
    </w:p>
    <w:p w14:paraId="311B2A56" w14:textId="77777777" w:rsidR="3718B9FA" w:rsidRDefault="3718B9FA" w:rsidP="3718B9FA">
      <w:pPr>
        <w:spacing w:line="259" w:lineRule="auto"/>
      </w:pPr>
    </w:p>
    <w:p w14:paraId="4EF66C04" w14:textId="0CCA382D" w:rsidR="517309A2" w:rsidRDefault="517309A2">
      <w:r>
        <w:t xml:space="preserve">[8] Torre, V. and </w:t>
      </w:r>
      <w:proofErr w:type="spellStart"/>
      <w:r>
        <w:t>Poggio</w:t>
      </w:r>
      <w:proofErr w:type="spellEnd"/>
      <w:r>
        <w:t>, T.A., 1986. On edge detection. </w:t>
      </w:r>
      <w:r w:rsidRPr="3718B9FA">
        <w:rPr>
          <w:i/>
          <w:iCs/>
        </w:rPr>
        <w:t>IEEE Transactions on Pattern Analysis and Machine Intelligence</w:t>
      </w:r>
      <w:r>
        <w:t>, (2), pp.147-163.</w:t>
      </w:r>
    </w:p>
    <w:p w14:paraId="4181235B" w14:textId="771E3429" w:rsidR="3718B9FA" w:rsidRDefault="3718B9FA" w:rsidP="3718B9FA">
      <w:pPr>
        <w:spacing w:line="259" w:lineRule="auto"/>
      </w:pPr>
    </w:p>
    <w:p w14:paraId="687AA451" w14:textId="6535CF8F" w:rsidR="00171113" w:rsidRDefault="00187A75" w:rsidP="00AE2860">
      <w:pPr>
        <w:spacing w:line="259" w:lineRule="auto"/>
      </w:pPr>
      <w:r>
        <w:t>[</w:t>
      </w:r>
      <w:r>
        <w:rPr>
          <w:color w:val="000000" w:themeColor="text1"/>
        </w:rPr>
        <w:t>9</w:t>
      </w:r>
      <w:r>
        <w:t xml:space="preserve">] </w:t>
      </w:r>
      <w:r w:rsidRPr="00171113">
        <w:t xml:space="preserve">Michael, G.G. and </w:t>
      </w:r>
      <w:proofErr w:type="spellStart"/>
      <w:r w:rsidRPr="00171113">
        <w:t>Neukum</w:t>
      </w:r>
      <w:proofErr w:type="spellEnd"/>
      <w:r w:rsidRPr="00171113">
        <w:t>, G., 2010. Planetary surface dating from crater size–frequency distribution measurements: Partial resurfacing events and statistical age uncertainty. </w:t>
      </w:r>
      <w:r w:rsidRPr="00171113">
        <w:rPr>
          <w:i/>
          <w:iCs/>
        </w:rPr>
        <w:t>Earth and Planetary Science Letters</w:t>
      </w:r>
      <w:r w:rsidRPr="00171113">
        <w:t>, </w:t>
      </w:r>
      <w:r w:rsidRPr="00171113">
        <w:rPr>
          <w:i/>
          <w:iCs/>
        </w:rPr>
        <w:t>294</w:t>
      </w:r>
      <w:r w:rsidRPr="00171113">
        <w:t>(3-4), pp.223-229.</w:t>
      </w:r>
    </w:p>
    <w:p w14:paraId="53383283" w14:textId="77777777" w:rsidR="00227BF3" w:rsidRDefault="00227BF3" w:rsidP="00235A4B"/>
    <w:p w14:paraId="4B909D6C" w14:textId="5B8B2121" w:rsidR="005750E5" w:rsidRDefault="00AD2B92" w:rsidP="00235A4B">
      <w:r>
        <w:t>[</w:t>
      </w:r>
      <w:r w:rsidR="001079AB">
        <w:t>10</w:t>
      </w:r>
      <w:r>
        <w:t>]</w:t>
      </w:r>
      <w:r w:rsidR="002577CC">
        <w:t xml:space="preserve"> </w:t>
      </w:r>
      <w:r w:rsidR="004E37E5" w:rsidRPr="008D33FD">
        <w:rPr>
          <w:i/>
          <w:iCs/>
        </w:rPr>
        <w:t>Lunar Sample Atlas</w:t>
      </w:r>
      <w:r w:rsidR="004E37E5" w:rsidRPr="008D33FD">
        <w:t xml:space="preserve"> (2024)</w:t>
      </w:r>
      <w:r w:rsidR="004E37E5">
        <w:t xml:space="preserve">, </w:t>
      </w:r>
      <w:r w:rsidR="006F5F6E">
        <w:t>Item</w:t>
      </w:r>
      <w:r w:rsidR="00F51E65">
        <w:t xml:space="preserve"> 10</w:t>
      </w:r>
      <w:r w:rsidR="00EC67F6">
        <w:t>020</w:t>
      </w:r>
      <w:r w:rsidR="00787900">
        <w:rPr>
          <w:i/>
          <w:iCs/>
        </w:rPr>
        <w:t xml:space="preserve">. </w:t>
      </w:r>
      <w:r w:rsidR="004E37E5" w:rsidRPr="008D33FD">
        <w:t xml:space="preserve">Lunar and Planetary </w:t>
      </w:r>
      <w:r w:rsidR="004E37E5" w:rsidRPr="008D33FD">
        <w:t>Institute</w:t>
      </w:r>
      <w:r w:rsidR="004E37E5" w:rsidRPr="00924B72">
        <w:t>.</w:t>
      </w:r>
      <w:r w:rsidR="004E37E5">
        <w:t xml:space="preserve"> [</w:t>
      </w:r>
      <w:r w:rsidR="00393A38">
        <w:t>Database]</w:t>
      </w:r>
      <w:r w:rsidR="005750E5">
        <w:t>.</w:t>
      </w:r>
      <w:r w:rsidR="00924B72" w:rsidRPr="00924B72">
        <w:t xml:space="preserve"> Available</w:t>
      </w:r>
      <w:r w:rsidR="005750E5">
        <w:t xml:space="preserve"> </w:t>
      </w:r>
      <w:r w:rsidR="00924B72" w:rsidRPr="00924B72">
        <w:t>at:</w:t>
      </w:r>
    </w:p>
    <w:p w14:paraId="6A941A5D" w14:textId="738D5D40" w:rsidR="00227BF3" w:rsidRDefault="00742944" w:rsidP="00235A4B">
      <w:hyperlink r:id="rId36" w:tgtFrame="_new" w:history="1">
        <w:r w:rsidRPr="008C426B">
          <w:rPr>
            <w:rStyle w:val="Hyperlink"/>
          </w:rPr>
          <w:t>https://www.lpi.usra.edu/lunar/samples/atlas/</w:t>
        </w:r>
      </w:hyperlink>
      <w:r>
        <w:t xml:space="preserve"> </w:t>
      </w:r>
      <w:r w:rsidR="00924B72" w:rsidRPr="00924B72">
        <w:t>(Accessed: 7 November 2024).</w:t>
      </w:r>
    </w:p>
    <w:p w14:paraId="3CE4E6FB" w14:textId="77777777" w:rsidR="00927E7E" w:rsidRDefault="00927E7E" w:rsidP="00235A4B"/>
    <w:p w14:paraId="16CEEA03" w14:textId="0E5776C6" w:rsidR="00927E7E" w:rsidRDefault="000C6E24" w:rsidP="00235A4B">
      <w:r>
        <w:t xml:space="preserve"> [</w:t>
      </w:r>
      <w:r w:rsidR="001079AB">
        <w:t>11</w:t>
      </w:r>
      <w:r>
        <w:t>]</w:t>
      </w:r>
      <w:r w:rsidR="00074B05">
        <w:t xml:space="preserve"> </w:t>
      </w:r>
      <w:r w:rsidR="00EA0DCA" w:rsidRPr="008D33FD">
        <w:rPr>
          <w:i/>
          <w:iCs/>
        </w:rPr>
        <w:t>Lunar Sample Atlas</w:t>
      </w:r>
      <w:r w:rsidR="00EA0DCA" w:rsidRPr="008D33FD">
        <w:t xml:space="preserve"> (2024)</w:t>
      </w:r>
      <w:r w:rsidR="00FE06E9">
        <w:t>, Item 15</w:t>
      </w:r>
      <w:r w:rsidR="00937B83">
        <w:t>065</w:t>
      </w:r>
      <w:r w:rsidR="00EA0DCA">
        <w:t xml:space="preserve">. </w:t>
      </w:r>
      <w:r w:rsidR="008D33FD" w:rsidRPr="008D33FD">
        <w:t>Lunar and Planetary Institute</w:t>
      </w:r>
      <w:r w:rsidR="008D33FD" w:rsidRPr="008D33FD">
        <w:rPr>
          <w:i/>
          <w:iCs/>
        </w:rPr>
        <w:t xml:space="preserve">. </w:t>
      </w:r>
      <w:r w:rsidR="004E37E5">
        <w:t>[Database].</w:t>
      </w:r>
      <w:r w:rsidR="004E37E5" w:rsidRPr="00924B72">
        <w:t xml:space="preserve"> </w:t>
      </w:r>
      <w:r w:rsidR="008D33FD" w:rsidRPr="008C426B">
        <w:t>Available at: </w:t>
      </w:r>
      <w:hyperlink r:id="rId37" w:tgtFrame="_new" w:history="1">
        <w:r w:rsidR="008D33FD" w:rsidRPr="008C426B">
          <w:rPr>
            <w:rStyle w:val="Hyperlink"/>
          </w:rPr>
          <w:t>https://www.lpi.usra.edu/lunar/samples/atlas/</w:t>
        </w:r>
      </w:hyperlink>
      <w:r w:rsidR="008C426B">
        <w:t xml:space="preserve"> </w:t>
      </w:r>
      <w:r w:rsidR="008D33FD" w:rsidRPr="008C426B">
        <w:t>(Accessed: 7 November 2024).</w:t>
      </w:r>
    </w:p>
    <w:p w14:paraId="6064F6AD" w14:textId="77777777" w:rsidR="00533FD5" w:rsidRDefault="00533FD5" w:rsidP="00235A4B"/>
    <w:p w14:paraId="1F350EFC" w14:textId="792F588F" w:rsidR="00213311" w:rsidRDefault="00213311" w:rsidP="00235A4B">
      <w:r>
        <w:t>[</w:t>
      </w:r>
      <w:r w:rsidR="001079AB">
        <w:t>12</w:t>
      </w:r>
      <w:r>
        <w:t>]</w:t>
      </w:r>
      <w:r w:rsidR="00386320">
        <w:t xml:space="preserve"> </w:t>
      </w:r>
      <w:r w:rsidR="00386320" w:rsidRPr="008D33FD">
        <w:rPr>
          <w:i/>
          <w:iCs/>
        </w:rPr>
        <w:t>Lunar Sample Atlas</w:t>
      </w:r>
      <w:r w:rsidR="00386320" w:rsidRPr="008D33FD">
        <w:t xml:space="preserve"> (2024)</w:t>
      </w:r>
      <w:r w:rsidR="00386320">
        <w:t xml:space="preserve">, Item </w:t>
      </w:r>
      <w:r w:rsidR="00386320">
        <w:t>70035</w:t>
      </w:r>
      <w:r w:rsidR="00386320">
        <w:t xml:space="preserve">. </w:t>
      </w:r>
      <w:r w:rsidR="00386320" w:rsidRPr="008D33FD">
        <w:t>Lunar and Planetary Institute</w:t>
      </w:r>
      <w:r w:rsidR="00386320" w:rsidRPr="008D33FD">
        <w:rPr>
          <w:i/>
          <w:iCs/>
        </w:rPr>
        <w:t xml:space="preserve">. </w:t>
      </w:r>
      <w:r w:rsidR="00386320">
        <w:t>[Database].</w:t>
      </w:r>
      <w:r w:rsidR="00386320" w:rsidRPr="00924B72">
        <w:t xml:space="preserve"> </w:t>
      </w:r>
      <w:r w:rsidR="00386320" w:rsidRPr="008C426B">
        <w:t>Available at: </w:t>
      </w:r>
      <w:hyperlink r:id="rId38" w:tgtFrame="_new" w:history="1">
        <w:r w:rsidR="00386320" w:rsidRPr="008C426B">
          <w:rPr>
            <w:rStyle w:val="Hyperlink"/>
          </w:rPr>
          <w:t>https://www.lpi.usra.edu/lunar/samples/atlas/</w:t>
        </w:r>
      </w:hyperlink>
      <w:r w:rsidR="00386320">
        <w:t xml:space="preserve"> </w:t>
      </w:r>
      <w:r w:rsidR="00386320" w:rsidRPr="008C426B">
        <w:t>(Accessed: 7 November 2024).</w:t>
      </w:r>
    </w:p>
    <w:p w14:paraId="7DFF29B5" w14:textId="77777777" w:rsidR="00831911" w:rsidRDefault="00831911" w:rsidP="00235A4B"/>
    <w:p w14:paraId="269D6E49" w14:textId="3B8D5C54" w:rsidR="00831911" w:rsidRDefault="00831911" w:rsidP="00235A4B">
      <w:r>
        <w:t>[</w:t>
      </w:r>
      <w:r w:rsidR="001079AB">
        <w:t>13</w:t>
      </w:r>
      <w:r>
        <w:t>]</w:t>
      </w:r>
      <w:r w:rsidR="00386320">
        <w:t xml:space="preserve"> </w:t>
      </w:r>
      <w:r w:rsidR="00386320" w:rsidRPr="008D33FD">
        <w:rPr>
          <w:i/>
          <w:iCs/>
        </w:rPr>
        <w:t>Lunar Sample Atlas</w:t>
      </w:r>
      <w:r w:rsidR="00386320" w:rsidRPr="008D33FD">
        <w:t xml:space="preserve"> (2024)</w:t>
      </w:r>
      <w:r w:rsidR="00386320">
        <w:t xml:space="preserve">, Item </w:t>
      </w:r>
      <w:r w:rsidR="00386320">
        <w:t>12</w:t>
      </w:r>
      <w:r w:rsidR="00386320">
        <w:t>0</w:t>
      </w:r>
      <w:r w:rsidR="00386320">
        <w:t>09</w:t>
      </w:r>
      <w:r w:rsidR="00386320">
        <w:t xml:space="preserve">. </w:t>
      </w:r>
      <w:r w:rsidR="00386320" w:rsidRPr="008D33FD">
        <w:t>Lunar and Planetary Institute</w:t>
      </w:r>
      <w:r w:rsidR="00386320" w:rsidRPr="008D33FD">
        <w:rPr>
          <w:i/>
          <w:iCs/>
        </w:rPr>
        <w:t xml:space="preserve">. </w:t>
      </w:r>
      <w:r w:rsidR="00386320">
        <w:t>[Database].</w:t>
      </w:r>
      <w:r w:rsidR="00386320" w:rsidRPr="00924B72">
        <w:t xml:space="preserve"> </w:t>
      </w:r>
      <w:r w:rsidR="00386320" w:rsidRPr="008C426B">
        <w:t>Available at: </w:t>
      </w:r>
      <w:hyperlink r:id="rId39" w:tgtFrame="_new" w:history="1">
        <w:r w:rsidR="00386320" w:rsidRPr="008C426B">
          <w:rPr>
            <w:rStyle w:val="Hyperlink"/>
          </w:rPr>
          <w:t>https://www.lpi.usra.edu/lunar/samples/atlas/</w:t>
        </w:r>
      </w:hyperlink>
      <w:r w:rsidR="00386320">
        <w:t xml:space="preserve"> </w:t>
      </w:r>
      <w:r w:rsidR="00386320" w:rsidRPr="008C426B">
        <w:t>(Accessed: 7 November 2024).</w:t>
      </w:r>
    </w:p>
    <w:p w14:paraId="372133B4" w14:textId="77777777" w:rsidR="008B4E09" w:rsidRDefault="008B4E09" w:rsidP="00235A4B"/>
    <w:p w14:paraId="4BD470FC" w14:textId="391BC607" w:rsidR="002A0940" w:rsidRDefault="004922D4" w:rsidP="002A0940">
      <w:r>
        <w:t>[14]</w:t>
      </w:r>
      <w:r w:rsidR="002A0940">
        <w:t xml:space="preserve"> </w:t>
      </w:r>
      <w:r w:rsidR="002A0940" w:rsidRPr="008D33FD">
        <w:rPr>
          <w:i/>
          <w:iCs/>
        </w:rPr>
        <w:t>Lunar Sample Atlas</w:t>
      </w:r>
      <w:r w:rsidR="002A0940" w:rsidRPr="008D33FD">
        <w:t xml:space="preserve"> (2024)</w:t>
      </w:r>
      <w:r w:rsidR="002A0940">
        <w:t>, Item 1</w:t>
      </w:r>
      <w:r w:rsidR="002A0940">
        <w:t>4</w:t>
      </w:r>
      <w:r w:rsidR="002A0940">
        <w:t>0</w:t>
      </w:r>
      <w:r w:rsidR="002A0940">
        <w:t>72</w:t>
      </w:r>
      <w:r w:rsidR="002A0940">
        <w:t xml:space="preserve">. </w:t>
      </w:r>
      <w:r w:rsidR="002A0940" w:rsidRPr="008D33FD">
        <w:t>Lunar and Planetary Institute</w:t>
      </w:r>
      <w:r w:rsidR="002A0940" w:rsidRPr="008D33FD">
        <w:rPr>
          <w:i/>
          <w:iCs/>
        </w:rPr>
        <w:t xml:space="preserve">. </w:t>
      </w:r>
      <w:r w:rsidR="002A0940">
        <w:t>[Database].</w:t>
      </w:r>
      <w:r w:rsidR="002A0940" w:rsidRPr="00924B72">
        <w:t xml:space="preserve"> </w:t>
      </w:r>
      <w:r w:rsidR="002A0940" w:rsidRPr="008C426B">
        <w:t>Available at: </w:t>
      </w:r>
      <w:hyperlink r:id="rId40" w:tgtFrame="_new" w:history="1">
        <w:r w:rsidR="002A0940" w:rsidRPr="008C426B">
          <w:rPr>
            <w:rStyle w:val="Hyperlink"/>
          </w:rPr>
          <w:t>https://www.lpi.usra.edu/lunar/samples/atlas/</w:t>
        </w:r>
      </w:hyperlink>
      <w:r w:rsidR="002A0940">
        <w:t xml:space="preserve"> </w:t>
      </w:r>
      <w:r w:rsidR="002A0940" w:rsidRPr="008C426B">
        <w:t>(Accessed: 7 November 2024).</w:t>
      </w:r>
    </w:p>
    <w:p w14:paraId="1BA06A6A" w14:textId="77777777" w:rsidR="00235A4B" w:rsidRPr="00E06C2B" w:rsidRDefault="00235A4B" w:rsidP="00235A4B"/>
    <w:p w14:paraId="11414165" w14:textId="440B4507" w:rsidR="00B751AB" w:rsidRDefault="000A4FC5" w:rsidP="00B751AB">
      <w:r>
        <w:t>[1</w:t>
      </w:r>
      <w:r w:rsidR="001079AB">
        <w:t>5</w:t>
      </w:r>
      <w:r>
        <w:t>]</w:t>
      </w:r>
      <w:r w:rsidR="00B751AB">
        <w:t xml:space="preserve"> </w:t>
      </w:r>
      <w:r w:rsidR="00B751AB" w:rsidRPr="008D33FD">
        <w:rPr>
          <w:i/>
          <w:iCs/>
        </w:rPr>
        <w:t>Lunar Sample Atlas</w:t>
      </w:r>
      <w:r w:rsidR="00B751AB" w:rsidRPr="008D33FD">
        <w:t xml:space="preserve"> (2024)</w:t>
      </w:r>
      <w:r w:rsidR="00B751AB">
        <w:t xml:space="preserve">, Item </w:t>
      </w:r>
      <w:r w:rsidR="00B751AB">
        <w:t>67559</w:t>
      </w:r>
      <w:r w:rsidR="00B751AB">
        <w:t xml:space="preserve">. </w:t>
      </w:r>
      <w:r w:rsidR="00B751AB" w:rsidRPr="008D33FD">
        <w:t>Lunar and Planetary Institute</w:t>
      </w:r>
      <w:r w:rsidR="00B751AB" w:rsidRPr="008D33FD">
        <w:rPr>
          <w:i/>
          <w:iCs/>
        </w:rPr>
        <w:t xml:space="preserve">. </w:t>
      </w:r>
      <w:r w:rsidR="00B751AB">
        <w:t>[Database].</w:t>
      </w:r>
      <w:r w:rsidR="00B751AB" w:rsidRPr="00924B72">
        <w:t xml:space="preserve"> </w:t>
      </w:r>
      <w:r w:rsidR="00B751AB" w:rsidRPr="008C426B">
        <w:t>Available at: </w:t>
      </w:r>
      <w:hyperlink r:id="rId41" w:tgtFrame="_new" w:history="1">
        <w:r w:rsidR="00B751AB" w:rsidRPr="008C426B">
          <w:rPr>
            <w:rStyle w:val="Hyperlink"/>
          </w:rPr>
          <w:t>https://www.lpi.usra.edu/lunar/samples/atlas/</w:t>
        </w:r>
      </w:hyperlink>
      <w:r w:rsidR="00B751AB">
        <w:t xml:space="preserve"> </w:t>
      </w:r>
      <w:r w:rsidR="00B751AB" w:rsidRPr="008C426B">
        <w:t>(Accessed: 7 November 2024).</w:t>
      </w:r>
    </w:p>
    <w:p w14:paraId="36601776" w14:textId="77777777" w:rsidR="001079AB" w:rsidRDefault="001079AB" w:rsidP="00B751AB"/>
    <w:p w14:paraId="3D4EBA8A" w14:textId="77777777" w:rsidR="001079AB" w:rsidRDefault="001079AB" w:rsidP="001079AB">
      <w:pPr>
        <w:spacing w:line="259" w:lineRule="auto"/>
      </w:pPr>
      <w:r>
        <w:t>[</w:t>
      </w:r>
      <w:r w:rsidRPr="004B31A0">
        <w:rPr>
          <w:color w:val="00B050"/>
        </w:rPr>
        <w:t>y</w:t>
      </w:r>
      <w:r>
        <w:t xml:space="preserve">] </w:t>
      </w:r>
      <w:proofErr w:type="spellStart"/>
      <w:r w:rsidRPr="00465F15">
        <w:t>Barboni</w:t>
      </w:r>
      <w:proofErr w:type="spellEnd"/>
      <w:r w:rsidRPr="00465F15">
        <w:t xml:space="preserve">, M., </w:t>
      </w:r>
      <w:proofErr w:type="spellStart"/>
      <w:r w:rsidRPr="00465F15">
        <w:t>Boehnke</w:t>
      </w:r>
      <w:proofErr w:type="spellEnd"/>
      <w:r w:rsidRPr="00465F15">
        <w:t>, P., Keller, B., Kohl, I.E., Schoene, B., Young, E.D. and McKeegan, K.D., 2017. Early formation of the Moon 4.51 billion years ago. </w:t>
      </w:r>
      <w:r w:rsidRPr="00465F15">
        <w:rPr>
          <w:i/>
          <w:iCs/>
        </w:rPr>
        <w:t>Science advances</w:t>
      </w:r>
      <w:r w:rsidRPr="00465F15">
        <w:t>, </w:t>
      </w:r>
      <w:r w:rsidRPr="00465F15">
        <w:rPr>
          <w:i/>
          <w:iCs/>
        </w:rPr>
        <w:t>3</w:t>
      </w:r>
      <w:r w:rsidRPr="00465F15">
        <w:t>(1), p.e1602365.</w:t>
      </w:r>
    </w:p>
    <w:p w14:paraId="46080904" w14:textId="77777777" w:rsidR="001079AB" w:rsidRDefault="001079AB" w:rsidP="00B751AB"/>
    <w:p w14:paraId="741F3414" w14:textId="0F767BB6" w:rsidR="00235A4B" w:rsidRDefault="00235A4B" w:rsidP="00235A4B"/>
    <w:p w14:paraId="457B9E14" w14:textId="77777777" w:rsidR="00235A4B" w:rsidRPr="00E938BD" w:rsidRDefault="00235A4B" w:rsidP="00235A4B"/>
    <w:p w14:paraId="326C4939" w14:textId="77777777" w:rsidR="00235A4B" w:rsidRPr="00E06C2B" w:rsidRDefault="00235A4B" w:rsidP="00235A4B"/>
    <w:p w14:paraId="717CE083" w14:textId="1926F50B" w:rsidR="00B05799" w:rsidRDefault="00B05799" w:rsidP="00B05799">
      <w:pPr>
        <w:pStyle w:val="Heading1"/>
        <w:numPr>
          <w:ilvl w:val="0"/>
          <w:numId w:val="1"/>
        </w:numPr>
        <w:ind w:left="400" w:hanging="400"/>
        <w:rPr>
          <w:rFonts w:ascii="Arial" w:eastAsia="Arial" w:hAnsi="Arial" w:cs="Arial"/>
        </w:rPr>
      </w:pPr>
      <w:bookmarkStart w:id="22" w:name="_Toc181886898"/>
      <w:r>
        <w:rPr>
          <w:rFonts w:ascii="Arial" w:eastAsia="Arial" w:hAnsi="Arial" w:cs="Arial"/>
        </w:rPr>
        <w:t>Appendix</w:t>
      </w:r>
      <w:bookmarkEnd w:id="22"/>
      <w:r>
        <w:rPr>
          <w:rFonts w:ascii="Arial" w:eastAsia="Arial" w:hAnsi="Arial" w:cs="Arial"/>
        </w:rPr>
        <w:t xml:space="preserve"> </w:t>
      </w:r>
    </w:p>
    <w:p w14:paraId="61FF17B7" w14:textId="664ABFF2" w:rsidR="00B05799" w:rsidRDefault="00B05799" w:rsidP="00B05799">
      <w:pPr>
        <w:rPr>
          <w:rFonts w:ascii="Verdana" w:hAnsi="Verdana"/>
        </w:rPr>
      </w:pPr>
    </w:p>
    <w:p w14:paraId="573BCB8E" w14:textId="4ADCB82C" w:rsidR="00761223" w:rsidRPr="007E745D" w:rsidRDefault="00D112A8" w:rsidP="00B05799">
      <w:pPr>
        <w:rPr>
          <w:rFonts w:ascii="Verdana" w:hAnsi="Verdana"/>
          <w:b/>
          <w:bCs/>
        </w:rPr>
      </w:pPr>
      <w:r>
        <w:rPr>
          <w:rFonts w:ascii="Verdana" w:hAnsi="Verdana"/>
          <w:b/>
          <w:bCs/>
        </w:rPr>
        <w:t xml:space="preserve">Information on the interactive plot </w:t>
      </w:r>
      <w:r w:rsidR="00BB712C">
        <w:rPr>
          <w:rFonts w:ascii="Verdana" w:hAnsi="Verdana"/>
          <w:b/>
          <w:bCs/>
        </w:rPr>
        <w:t>and i</w:t>
      </w:r>
      <w:r w:rsidR="00125357" w:rsidRPr="007E745D">
        <w:rPr>
          <w:rFonts w:ascii="Verdana" w:hAnsi="Verdana"/>
          <w:b/>
          <w:bCs/>
        </w:rPr>
        <w:t xml:space="preserve">nstructions </w:t>
      </w:r>
      <w:r w:rsidR="00787733" w:rsidRPr="007E745D">
        <w:rPr>
          <w:rFonts w:ascii="Verdana" w:hAnsi="Verdana"/>
          <w:b/>
          <w:bCs/>
        </w:rPr>
        <w:t xml:space="preserve">on how to check which grey ‘rectangle’ corresponded </w:t>
      </w:r>
      <w:r w:rsidR="007E745D" w:rsidRPr="007E745D">
        <w:rPr>
          <w:rFonts w:ascii="Verdana" w:hAnsi="Verdana"/>
          <w:b/>
          <w:bCs/>
        </w:rPr>
        <w:t xml:space="preserve">to </w:t>
      </w:r>
      <w:r w:rsidR="00BB712C">
        <w:rPr>
          <w:rFonts w:ascii="Verdana" w:hAnsi="Verdana"/>
          <w:b/>
          <w:bCs/>
        </w:rPr>
        <w:t>which</w:t>
      </w:r>
      <w:r w:rsidR="007E745D" w:rsidRPr="007E745D">
        <w:rPr>
          <w:rFonts w:ascii="Verdana" w:hAnsi="Verdana"/>
          <w:b/>
          <w:bCs/>
        </w:rPr>
        <w:t xml:space="preserve"> image</w:t>
      </w:r>
      <w:r w:rsidR="006F2118">
        <w:rPr>
          <w:rFonts w:ascii="Verdana" w:hAnsi="Verdana"/>
          <w:b/>
          <w:bCs/>
        </w:rPr>
        <w:t>.</w:t>
      </w:r>
    </w:p>
    <w:p w14:paraId="32F7AC6F" w14:textId="77777777" w:rsidR="004856EC" w:rsidRDefault="004856EC" w:rsidP="004D4316"/>
    <w:p w14:paraId="29A3DCFD" w14:textId="77777777" w:rsidR="007E745D" w:rsidRDefault="007E745D" w:rsidP="004D4316"/>
    <w:p w14:paraId="53BA34C4" w14:textId="6787CBE7" w:rsidR="007E745D" w:rsidRPr="00026BA0" w:rsidRDefault="003C41E4" w:rsidP="004D4316">
      <w:pPr>
        <w:rPr>
          <w:rFonts w:ascii="Verdana" w:hAnsi="Verdana"/>
          <w:color w:val="000000" w:themeColor="text1"/>
        </w:rPr>
      </w:pPr>
      <w:r>
        <w:rPr>
          <w:rFonts w:ascii="Verdana" w:hAnsi="Verdana"/>
        </w:rPr>
        <w:t xml:space="preserve">The 2D </w:t>
      </w:r>
      <w:r w:rsidR="00A23277">
        <w:rPr>
          <w:rFonts w:ascii="Verdana" w:hAnsi="Verdana"/>
        </w:rPr>
        <w:t xml:space="preserve">map of the moon </w:t>
      </w:r>
      <w:r w:rsidR="00026BA0">
        <w:rPr>
          <w:rFonts w:ascii="Verdana" w:hAnsi="Verdana"/>
        </w:rPr>
        <w:t xml:space="preserve">seen in figure </w:t>
      </w:r>
      <w:r w:rsidR="00FB4A67">
        <w:rPr>
          <w:rFonts w:ascii="Verdana" w:hAnsi="Verdana"/>
          <w:color w:val="000000" w:themeColor="text1"/>
        </w:rPr>
        <w:t>4</w:t>
      </w:r>
      <w:r w:rsidR="00026BA0">
        <w:rPr>
          <w:rFonts w:ascii="Verdana" w:hAnsi="Verdana"/>
          <w:color w:val="00B050"/>
        </w:rPr>
        <w:t xml:space="preserve"> </w:t>
      </w:r>
      <w:r w:rsidR="00026BA0">
        <w:rPr>
          <w:rFonts w:ascii="Verdana" w:hAnsi="Verdana"/>
          <w:color w:val="000000" w:themeColor="text1"/>
        </w:rPr>
        <w:t>is divided into sections as seen.</w:t>
      </w:r>
      <w:r w:rsidR="004D6702">
        <w:rPr>
          <w:rFonts w:ascii="Verdana" w:hAnsi="Verdana"/>
          <w:color w:val="000000" w:themeColor="text1"/>
        </w:rPr>
        <w:t xml:space="preserve"> Only 28 of the regions </w:t>
      </w:r>
      <w:r w:rsidR="004A0795">
        <w:rPr>
          <w:rFonts w:ascii="Verdana" w:hAnsi="Verdana"/>
          <w:color w:val="000000" w:themeColor="text1"/>
        </w:rPr>
        <w:t>(MC-02 to MC</w:t>
      </w:r>
      <w:r w:rsidR="003C7358">
        <w:rPr>
          <w:rFonts w:ascii="Verdana" w:hAnsi="Verdana"/>
          <w:color w:val="000000" w:themeColor="text1"/>
        </w:rPr>
        <w:t>–29)</w:t>
      </w:r>
      <w:r w:rsidR="00317E17">
        <w:rPr>
          <w:rFonts w:ascii="Verdana" w:hAnsi="Verdana"/>
          <w:color w:val="000000" w:themeColor="text1"/>
        </w:rPr>
        <w:t xml:space="preserve"> were </w:t>
      </w:r>
      <w:r w:rsidR="0090320C">
        <w:rPr>
          <w:rFonts w:ascii="Verdana" w:hAnsi="Verdana"/>
          <w:color w:val="000000" w:themeColor="text1"/>
        </w:rPr>
        <w:t xml:space="preserve">included in the interactive plot </w:t>
      </w:r>
      <w:r w:rsidR="008622BD">
        <w:rPr>
          <w:rFonts w:ascii="Verdana" w:hAnsi="Verdana"/>
          <w:color w:val="000000" w:themeColor="text1"/>
        </w:rPr>
        <w:t xml:space="preserve">and these are </w:t>
      </w:r>
      <w:r w:rsidR="009940BD">
        <w:rPr>
          <w:rFonts w:ascii="Verdana" w:hAnsi="Verdana"/>
          <w:color w:val="000000" w:themeColor="text1"/>
        </w:rPr>
        <w:t>named trace1 – trace28</w:t>
      </w:r>
      <w:r w:rsidR="00000B41">
        <w:rPr>
          <w:rFonts w:ascii="Verdana" w:hAnsi="Verdana"/>
          <w:color w:val="000000" w:themeColor="text1"/>
        </w:rPr>
        <w:t xml:space="preserve"> when you hover the mouse over them</w:t>
      </w:r>
      <w:r w:rsidR="005D37ED">
        <w:rPr>
          <w:rFonts w:ascii="Verdana" w:hAnsi="Verdana"/>
          <w:color w:val="000000" w:themeColor="text1"/>
        </w:rPr>
        <w:t>.</w:t>
      </w:r>
      <w:r w:rsidR="00485AE5">
        <w:rPr>
          <w:rFonts w:ascii="Verdana" w:hAnsi="Verdana"/>
          <w:color w:val="000000" w:themeColor="text1"/>
        </w:rPr>
        <w:t xml:space="preserve"> </w:t>
      </w:r>
    </w:p>
    <w:sectPr w:rsidR="007E745D" w:rsidRPr="00026BA0">
      <w:footerReference w:type="even" r:id="rId42"/>
      <w:footerReference w:type="default" r:id="rId43"/>
      <w:foot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A626D" w14:textId="77777777" w:rsidR="001854EA" w:rsidRDefault="001854EA">
      <w:r>
        <w:separator/>
      </w:r>
    </w:p>
  </w:endnote>
  <w:endnote w:type="continuationSeparator" w:id="0">
    <w:p w14:paraId="23D12A3A" w14:textId="77777777" w:rsidR="001854EA" w:rsidRDefault="001854EA">
      <w:r>
        <w:continuationSeparator/>
      </w:r>
    </w:p>
  </w:endnote>
  <w:endnote w:type="continuationNotice" w:id="1">
    <w:p w14:paraId="000C59C2" w14:textId="77777777" w:rsidR="001854EA" w:rsidRDefault="001854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CA114" w14:textId="77777777" w:rsidR="00426EE9" w:rsidRDefault="00426EE9">
    <w:pPr>
      <w:spacing w:line="259" w:lineRule="auto"/>
      <w:ind w:left="4"/>
      <w:jc w:val="center"/>
    </w:pPr>
    <w:r>
      <w:rPr>
        <w:rFonts w:ascii="Verdana" w:eastAsia="Verdana" w:hAnsi="Verdana"/>
        <w:sz w:val="22"/>
      </w:rPr>
      <w:fldChar w:fldCharType="begin"/>
    </w:r>
    <w:r>
      <w:instrText xml:space="preserve"> PAGE   \* MERGEFORMAT </w:instrText>
    </w:r>
    <w:r>
      <w:rPr>
        <w:rFonts w:ascii="Verdana" w:eastAsia="Verdana" w:hAnsi="Verdana"/>
        <w:sz w:val="22"/>
      </w:rPr>
      <w:fldChar w:fldCharType="separate"/>
    </w:r>
    <w:r>
      <w:rPr>
        <w:rFonts w:ascii="Times New Roman" w:eastAsia="Times New Roman" w:hAnsi="Times New Roman"/>
      </w:rPr>
      <w:t>1</w:t>
    </w:r>
    <w:r>
      <w:rPr>
        <w:rFonts w:ascii="Times New Roman" w:eastAsia="Times New Roman" w:hAnsi="Times New Roman"/>
      </w:rPr>
      <w:fldChar w:fldCharType="end"/>
    </w:r>
    <w:r>
      <w:rPr>
        <w:rFonts w:ascii="Times New Roman" w:eastAsia="Times New Roman" w:hAnsi="Times New Roman"/>
      </w:rPr>
      <w:t xml:space="preserve"> </w:t>
    </w:r>
  </w:p>
  <w:p w14:paraId="24DC5EBA" w14:textId="77777777" w:rsidR="00426EE9" w:rsidRDefault="00426EE9">
    <w:pPr>
      <w:spacing w:line="259" w:lineRule="auto"/>
    </w:pPr>
    <w:r>
      <w:rPr>
        <w:rFonts w:ascii="Times New Roman" w:eastAsia="Times New Roman" w:hAnsi="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F20CC" w14:textId="77777777" w:rsidR="00426EE9" w:rsidRDefault="00426EE9">
    <w:pPr>
      <w:spacing w:line="259" w:lineRule="auto"/>
      <w:ind w:left="4"/>
      <w:jc w:val="center"/>
    </w:pPr>
    <w:r>
      <w:rPr>
        <w:rFonts w:ascii="Verdana" w:eastAsia="Verdana" w:hAnsi="Verdana"/>
        <w:sz w:val="22"/>
      </w:rPr>
      <w:fldChar w:fldCharType="begin"/>
    </w:r>
    <w:r>
      <w:instrText xml:space="preserve"> PAGE   \* MERGEFORMAT </w:instrText>
    </w:r>
    <w:r>
      <w:rPr>
        <w:rFonts w:ascii="Verdana" w:eastAsia="Verdana" w:hAnsi="Verdana"/>
        <w:sz w:val="22"/>
      </w:rPr>
      <w:fldChar w:fldCharType="separate"/>
    </w:r>
    <w:r>
      <w:rPr>
        <w:rFonts w:ascii="Times New Roman" w:eastAsia="Times New Roman" w:hAnsi="Times New Roman"/>
      </w:rPr>
      <w:t>1</w:t>
    </w:r>
    <w:r>
      <w:rPr>
        <w:rFonts w:ascii="Times New Roman" w:eastAsia="Times New Roman" w:hAnsi="Times New Roman"/>
      </w:rPr>
      <w:fldChar w:fldCharType="end"/>
    </w:r>
    <w:r>
      <w:rPr>
        <w:rFonts w:ascii="Times New Roman" w:eastAsia="Times New Roman" w:hAnsi="Times New Roman"/>
      </w:rPr>
      <w:t xml:space="preserve"> </w:t>
    </w:r>
  </w:p>
  <w:p w14:paraId="27BA05E2" w14:textId="77777777" w:rsidR="00426EE9" w:rsidRDefault="00426EE9">
    <w:pPr>
      <w:spacing w:line="259" w:lineRule="auto"/>
    </w:pPr>
    <w:r>
      <w:rPr>
        <w:rFonts w:ascii="Times New Roman" w:eastAsia="Times New Roman" w:hAnsi="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FD486" w14:textId="77777777" w:rsidR="00426EE9" w:rsidRDefault="00426EE9">
    <w:pPr>
      <w:spacing w:line="259" w:lineRule="auto"/>
      <w:ind w:left="4"/>
      <w:jc w:val="center"/>
    </w:pPr>
    <w:r>
      <w:rPr>
        <w:rFonts w:ascii="Verdana" w:eastAsia="Verdana" w:hAnsi="Verdana"/>
        <w:sz w:val="22"/>
      </w:rPr>
      <w:fldChar w:fldCharType="begin"/>
    </w:r>
    <w:r>
      <w:instrText xml:space="preserve"> PAGE   \* MERGEFORMAT </w:instrText>
    </w:r>
    <w:r>
      <w:rPr>
        <w:rFonts w:ascii="Verdana" w:eastAsia="Verdana" w:hAnsi="Verdana"/>
        <w:sz w:val="22"/>
      </w:rPr>
      <w:fldChar w:fldCharType="separate"/>
    </w:r>
    <w:r>
      <w:rPr>
        <w:rFonts w:ascii="Times New Roman" w:eastAsia="Times New Roman" w:hAnsi="Times New Roman"/>
      </w:rPr>
      <w:t>1</w:t>
    </w:r>
    <w:r>
      <w:rPr>
        <w:rFonts w:ascii="Times New Roman" w:eastAsia="Times New Roman" w:hAnsi="Times New Roman"/>
      </w:rPr>
      <w:fldChar w:fldCharType="end"/>
    </w:r>
    <w:r>
      <w:rPr>
        <w:rFonts w:ascii="Times New Roman" w:eastAsia="Times New Roman" w:hAnsi="Times New Roman"/>
      </w:rPr>
      <w:t xml:space="preserve"> </w:t>
    </w:r>
  </w:p>
  <w:p w14:paraId="2848EEED" w14:textId="77777777" w:rsidR="00426EE9" w:rsidRDefault="00426EE9">
    <w:pPr>
      <w:spacing w:line="259" w:lineRule="auto"/>
    </w:pPr>
    <w:r>
      <w:rPr>
        <w:rFonts w:ascii="Times New Roman" w:eastAsia="Times New Roman" w:hAnsi="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0A0A26" w14:textId="77777777" w:rsidR="001854EA" w:rsidRDefault="001854EA">
      <w:r>
        <w:separator/>
      </w:r>
    </w:p>
  </w:footnote>
  <w:footnote w:type="continuationSeparator" w:id="0">
    <w:p w14:paraId="0AA53AA9" w14:textId="77777777" w:rsidR="001854EA" w:rsidRDefault="001854EA">
      <w:r>
        <w:continuationSeparator/>
      </w:r>
    </w:p>
  </w:footnote>
  <w:footnote w:type="continuationNotice" w:id="1">
    <w:p w14:paraId="38CE2770" w14:textId="77777777" w:rsidR="001854EA" w:rsidRDefault="001854EA"/>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3B1642"/>
    <w:multiLevelType w:val="multilevel"/>
    <w:tmpl w:val="4C8ACD96"/>
    <w:lvl w:ilvl="0">
      <w:start w:val="1"/>
      <w:numFmt w:val="decimal"/>
      <w:lvlText w:val="%1."/>
      <w:lvlJc w:val="left"/>
      <w:pPr>
        <w:ind w:left="881" w:hanging="520"/>
      </w:pPr>
      <w:rPr>
        <w:rFonts w:ascii="Verdana" w:eastAsia="Verdana" w:hAnsi="Verdana" w:cs="Verdana" w:hint="default"/>
      </w:rPr>
    </w:lvl>
    <w:lvl w:ilvl="1">
      <w:start w:val="2"/>
      <w:numFmt w:val="decimal"/>
      <w:isLgl/>
      <w:lvlText w:val="%1.%2"/>
      <w:lvlJc w:val="left"/>
      <w:pPr>
        <w:ind w:left="1081" w:hanging="72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441" w:hanging="1080"/>
      </w:pPr>
      <w:rPr>
        <w:rFonts w:hint="default"/>
      </w:rPr>
    </w:lvl>
    <w:lvl w:ilvl="4">
      <w:start w:val="1"/>
      <w:numFmt w:val="decimal"/>
      <w:isLgl/>
      <w:lvlText w:val="%1.%2.%3.%4.%5"/>
      <w:lvlJc w:val="left"/>
      <w:pPr>
        <w:ind w:left="1801" w:hanging="1440"/>
      </w:pPr>
      <w:rPr>
        <w:rFonts w:hint="default"/>
      </w:rPr>
    </w:lvl>
    <w:lvl w:ilvl="5">
      <w:start w:val="1"/>
      <w:numFmt w:val="decimal"/>
      <w:isLgl/>
      <w:lvlText w:val="%1.%2.%3.%4.%5.%6"/>
      <w:lvlJc w:val="left"/>
      <w:pPr>
        <w:ind w:left="2161" w:hanging="1800"/>
      </w:pPr>
      <w:rPr>
        <w:rFonts w:hint="default"/>
      </w:rPr>
    </w:lvl>
    <w:lvl w:ilvl="6">
      <w:start w:val="1"/>
      <w:numFmt w:val="decimal"/>
      <w:isLgl/>
      <w:lvlText w:val="%1.%2.%3.%4.%5.%6.%7"/>
      <w:lvlJc w:val="left"/>
      <w:pPr>
        <w:ind w:left="2161" w:hanging="1800"/>
      </w:pPr>
      <w:rPr>
        <w:rFonts w:hint="default"/>
      </w:rPr>
    </w:lvl>
    <w:lvl w:ilvl="7">
      <w:start w:val="1"/>
      <w:numFmt w:val="decimal"/>
      <w:isLgl/>
      <w:lvlText w:val="%1.%2.%3.%4.%5.%6.%7.%8"/>
      <w:lvlJc w:val="left"/>
      <w:pPr>
        <w:ind w:left="2521" w:hanging="2160"/>
      </w:pPr>
      <w:rPr>
        <w:rFonts w:hint="default"/>
      </w:rPr>
    </w:lvl>
    <w:lvl w:ilvl="8">
      <w:start w:val="1"/>
      <w:numFmt w:val="decimal"/>
      <w:isLgl/>
      <w:lvlText w:val="%1.%2.%3.%4.%5.%6.%7.%8.%9"/>
      <w:lvlJc w:val="left"/>
      <w:pPr>
        <w:ind w:left="2881" w:hanging="2520"/>
      </w:pPr>
      <w:rPr>
        <w:rFonts w:hint="default"/>
      </w:rPr>
    </w:lvl>
  </w:abstractNum>
  <w:abstractNum w:abstractNumId="1" w15:restartNumberingAfterBreak="0">
    <w:nsid w:val="5FC83AEC"/>
    <w:multiLevelType w:val="multilevel"/>
    <w:tmpl w:val="4418A84E"/>
    <w:lvl w:ilvl="0">
      <w:start w:val="1"/>
      <w:numFmt w:val="decimal"/>
      <w:lvlText w:val="%1"/>
      <w:lvlJc w:val="left"/>
      <w:pPr>
        <w:ind w:left="400" w:hanging="400"/>
      </w:pPr>
      <w:rPr>
        <w:rFonts w:hint="default"/>
      </w:rPr>
    </w:lvl>
    <w:lvl w:ilvl="1">
      <w:start w:val="1"/>
      <w:numFmt w:val="decimal"/>
      <w:lvlText w:val="%1.%2"/>
      <w:lvlJc w:val="left"/>
      <w:pPr>
        <w:ind w:left="1081" w:hanging="720"/>
      </w:pPr>
      <w:rPr>
        <w:rFonts w:hint="default"/>
      </w:rPr>
    </w:lvl>
    <w:lvl w:ilvl="2">
      <w:start w:val="1"/>
      <w:numFmt w:val="decimal"/>
      <w:lvlText w:val="%1.%2.%3"/>
      <w:lvlJc w:val="left"/>
      <w:pPr>
        <w:ind w:left="1442" w:hanging="720"/>
      </w:pPr>
      <w:rPr>
        <w:rFonts w:hint="default"/>
      </w:rPr>
    </w:lvl>
    <w:lvl w:ilvl="3">
      <w:start w:val="1"/>
      <w:numFmt w:val="decimal"/>
      <w:lvlText w:val="%1.%2.%3.%4"/>
      <w:lvlJc w:val="left"/>
      <w:pPr>
        <w:ind w:left="2163" w:hanging="1080"/>
      </w:pPr>
      <w:rPr>
        <w:rFonts w:hint="default"/>
      </w:rPr>
    </w:lvl>
    <w:lvl w:ilvl="4">
      <w:start w:val="1"/>
      <w:numFmt w:val="decimal"/>
      <w:lvlText w:val="%1.%2.%3.%4.%5"/>
      <w:lvlJc w:val="left"/>
      <w:pPr>
        <w:ind w:left="2884" w:hanging="144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966" w:hanging="1800"/>
      </w:pPr>
      <w:rPr>
        <w:rFonts w:hint="default"/>
      </w:rPr>
    </w:lvl>
    <w:lvl w:ilvl="7">
      <w:start w:val="1"/>
      <w:numFmt w:val="decimal"/>
      <w:lvlText w:val="%1.%2.%3.%4.%5.%6.%7.%8"/>
      <w:lvlJc w:val="left"/>
      <w:pPr>
        <w:ind w:left="4687" w:hanging="2160"/>
      </w:pPr>
      <w:rPr>
        <w:rFonts w:hint="default"/>
      </w:rPr>
    </w:lvl>
    <w:lvl w:ilvl="8">
      <w:start w:val="1"/>
      <w:numFmt w:val="decimal"/>
      <w:lvlText w:val="%1.%2.%3.%4.%5.%6.%7.%8.%9"/>
      <w:lvlJc w:val="left"/>
      <w:pPr>
        <w:ind w:left="5048" w:hanging="2160"/>
      </w:pPr>
      <w:rPr>
        <w:rFonts w:hint="default"/>
      </w:rPr>
    </w:lvl>
  </w:abstractNum>
  <w:num w:numId="1" w16cid:durableId="254288989">
    <w:abstractNumId w:val="0"/>
  </w:num>
  <w:num w:numId="2" w16cid:durableId="6361807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E70"/>
    <w:rsid w:val="000005DC"/>
    <w:rsid w:val="00000B41"/>
    <w:rsid w:val="00000E94"/>
    <w:rsid w:val="000014E3"/>
    <w:rsid w:val="00002212"/>
    <w:rsid w:val="00002DD3"/>
    <w:rsid w:val="000035B0"/>
    <w:rsid w:val="0000430C"/>
    <w:rsid w:val="00004C73"/>
    <w:rsid w:val="00006EDC"/>
    <w:rsid w:val="00006FB0"/>
    <w:rsid w:val="00007591"/>
    <w:rsid w:val="00007AB6"/>
    <w:rsid w:val="00010A45"/>
    <w:rsid w:val="00010ABF"/>
    <w:rsid w:val="00011096"/>
    <w:rsid w:val="0001270A"/>
    <w:rsid w:val="00013D55"/>
    <w:rsid w:val="00014024"/>
    <w:rsid w:val="00014579"/>
    <w:rsid w:val="0001461D"/>
    <w:rsid w:val="00022C04"/>
    <w:rsid w:val="0002311C"/>
    <w:rsid w:val="000231B6"/>
    <w:rsid w:val="00024EE0"/>
    <w:rsid w:val="00025398"/>
    <w:rsid w:val="00025A3C"/>
    <w:rsid w:val="00026716"/>
    <w:rsid w:val="0002683F"/>
    <w:rsid w:val="00026BA0"/>
    <w:rsid w:val="00027203"/>
    <w:rsid w:val="00031106"/>
    <w:rsid w:val="000316AC"/>
    <w:rsid w:val="0003280B"/>
    <w:rsid w:val="000333E9"/>
    <w:rsid w:val="00033646"/>
    <w:rsid w:val="000344D1"/>
    <w:rsid w:val="00034DAB"/>
    <w:rsid w:val="00035915"/>
    <w:rsid w:val="00035B8C"/>
    <w:rsid w:val="00035E6C"/>
    <w:rsid w:val="00036207"/>
    <w:rsid w:val="000369BD"/>
    <w:rsid w:val="00037A1A"/>
    <w:rsid w:val="00040A0B"/>
    <w:rsid w:val="00040CE9"/>
    <w:rsid w:val="00040D8F"/>
    <w:rsid w:val="00041818"/>
    <w:rsid w:val="00042BB5"/>
    <w:rsid w:val="00043697"/>
    <w:rsid w:val="00044619"/>
    <w:rsid w:val="000465AB"/>
    <w:rsid w:val="00046BED"/>
    <w:rsid w:val="00050012"/>
    <w:rsid w:val="000515F2"/>
    <w:rsid w:val="000519C9"/>
    <w:rsid w:val="00051AF9"/>
    <w:rsid w:val="000521CA"/>
    <w:rsid w:val="000545E4"/>
    <w:rsid w:val="00054FE5"/>
    <w:rsid w:val="000565BA"/>
    <w:rsid w:val="000573A1"/>
    <w:rsid w:val="000612D4"/>
    <w:rsid w:val="00061AB4"/>
    <w:rsid w:val="00061FBE"/>
    <w:rsid w:val="000622FC"/>
    <w:rsid w:val="000629F9"/>
    <w:rsid w:val="000639AB"/>
    <w:rsid w:val="00066B21"/>
    <w:rsid w:val="00066D39"/>
    <w:rsid w:val="0006760A"/>
    <w:rsid w:val="0006778E"/>
    <w:rsid w:val="00067C3E"/>
    <w:rsid w:val="00070B1F"/>
    <w:rsid w:val="00071B4E"/>
    <w:rsid w:val="00071E36"/>
    <w:rsid w:val="000726AE"/>
    <w:rsid w:val="00072CE9"/>
    <w:rsid w:val="00073290"/>
    <w:rsid w:val="00073509"/>
    <w:rsid w:val="00074B05"/>
    <w:rsid w:val="00075698"/>
    <w:rsid w:val="00076570"/>
    <w:rsid w:val="00076E59"/>
    <w:rsid w:val="0007711E"/>
    <w:rsid w:val="0007713E"/>
    <w:rsid w:val="00077792"/>
    <w:rsid w:val="0008025D"/>
    <w:rsid w:val="00080D14"/>
    <w:rsid w:val="00080E24"/>
    <w:rsid w:val="00081589"/>
    <w:rsid w:val="00081A19"/>
    <w:rsid w:val="00081F40"/>
    <w:rsid w:val="000822DB"/>
    <w:rsid w:val="00082AB0"/>
    <w:rsid w:val="00082C95"/>
    <w:rsid w:val="00084771"/>
    <w:rsid w:val="0008724F"/>
    <w:rsid w:val="000874E5"/>
    <w:rsid w:val="0008770E"/>
    <w:rsid w:val="000878CA"/>
    <w:rsid w:val="000901C9"/>
    <w:rsid w:val="00090576"/>
    <w:rsid w:val="00090579"/>
    <w:rsid w:val="0009105D"/>
    <w:rsid w:val="000912D4"/>
    <w:rsid w:val="000914FB"/>
    <w:rsid w:val="000915AE"/>
    <w:rsid w:val="00093997"/>
    <w:rsid w:val="00093A22"/>
    <w:rsid w:val="0009414F"/>
    <w:rsid w:val="0009537A"/>
    <w:rsid w:val="0009557C"/>
    <w:rsid w:val="000979C0"/>
    <w:rsid w:val="00097F49"/>
    <w:rsid w:val="000A00ED"/>
    <w:rsid w:val="000A1879"/>
    <w:rsid w:val="000A30D2"/>
    <w:rsid w:val="000A47E7"/>
    <w:rsid w:val="000A48B0"/>
    <w:rsid w:val="000A4FC5"/>
    <w:rsid w:val="000A6504"/>
    <w:rsid w:val="000B0040"/>
    <w:rsid w:val="000B048E"/>
    <w:rsid w:val="000B4B57"/>
    <w:rsid w:val="000B54B8"/>
    <w:rsid w:val="000B5736"/>
    <w:rsid w:val="000B6AC0"/>
    <w:rsid w:val="000B6FC4"/>
    <w:rsid w:val="000B752B"/>
    <w:rsid w:val="000C089A"/>
    <w:rsid w:val="000C11AC"/>
    <w:rsid w:val="000C3374"/>
    <w:rsid w:val="000C653C"/>
    <w:rsid w:val="000C6E24"/>
    <w:rsid w:val="000C6F3E"/>
    <w:rsid w:val="000C6F97"/>
    <w:rsid w:val="000C71FE"/>
    <w:rsid w:val="000C7200"/>
    <w:rsid w:val="000C799D"/>
    <w:rsid w:val="000D1321"/>
    <w:rsid w:val="000D1325"/>
    <w:rsid w:val="000D2ACF"/>
    <w:rsid w:val="000D48FA"/>
    <w:rsid w:val="000D580E"/>
    <w:rsid w:val="000D6016"/>
    <w:rsid w:val="000D664F"/>
    <w:rsid w:val="000D6740"/>
    <w:rsid w:val="000D7554"/>
    <w:rsid w:val="000E169E"/>
    <w:rsid w:val="000E2196"/>
    <w:rsid w:val="000E2262"/>
    <w:rsid w:val="000E357E"/>
    <w:rsid w:val="000E362F"/>
    <w:rsid w:val="000E41B5"/>
    <w:rsid w:val="000E43FA"/>
    <w:rsid w:val="000E5955"/>
    <w:rsid w:val="000E5BD0"/>
    <w:rsid w:val="000E64AB"/>
    <w:rsid w:val="000F11E3"/>
    <w:rsid w:val="000F1692"/>
    <w:rsid w:val="000F1A83"/>
    <w:rsid w:val="000F1C21"/>
    <w:rsid w:val="000F210A"/>
    <w:rsid w:val="000F2FD6"/>
    <w:rsid w:val="000F56E7"/>
    <w:rsid w:val="000F5B80"/>
    <w:rsid w:val="000F6F12"/>
    <w:rsid w:val="000F710B"/>
    <w:rsid w:val="000F722F"/>
    <w:rsid w:val="000F777B"/>
    <w:rsid w:val="00100037"/>
    <w:rsid w:val="00102617"/>
    <w:rsid w:val="00103896"/>
    <w:rsid w:val="001059D0"/>
    <w:rsid w:val="00105A64"/>
    <w:rsid w:val="00106457"/>
    <w:rsid w:val="00107207"/>
    <w:rsid w:val="00107257"/>
    <w:rsid w:val="001079AB"/>
    <w:rsid w:val="00110C98"/>
    <w:rsid w:val="00112CB6"/>
    <w:rsid w:val="00113E2C"/>
    <w:rsid w:val="00115062"/>
    <w:rsid w:val="00115D43"/>
    <w:rsid w:val="00116522"/>
    <w:rsid w:val="00116958"/>
    <w:rsid w:val="001201A3"/>
    <w:rsid w:val="00121339"/>
    <w:rsid w:val="00122169"/>
    <w:rsid w:val="001226B0"/>
    <w:rsid w:val="00122E7E"/>
    <w:rsid w:val="00123C74"/>
    <w:rsid w:val="0012499B"/>
    <w:rsid w:val="00125289"/>
    <w:rsid w:val="00125357"/>
    <w:rsid w:val="00125413"/>
    <w:rsid w:val="00130252"/>
    <w:rsid w:val="00131070"/>
    <w:rsid w:val="00131350"/>
    <w:rsid w:val="0013255D"/>
    <w:rsid w:val="0013363E"/>
    <w:rsid w:val="0013401B"/>
    <w:rsid w:val="00135B17"/>
    <w:rsid w:val="00135D3A"/>
    <w:rsid w:val="00136757"/>
    <w:rsid w:val="0013743E"/>
    <w:rsid w:val="001409DC"/>
    <w:rsid w:val="001416FD"/>
    <w:rsid w:val="0014241A"/>
    <w:rsid w:val="00142C97"/>
    <w:rsid w:val="00142DF3"/>
    <w:rsid w:val="0014330A"/>
    <w:rsid w:val="0014541D"/>
    <w:rsid w:val="001456F3"/>
    <w:rsid w:val="00145FD4"/>
    <w:rsid w:val="001461E5"/>
    <w:rsid w:val="00146732"/>
    <w:rsid w:val="00146B98"/>
    <w:rsid w:val="00147A0D"/>
    <w:rsid w:val="0015027D"/>
    <w:rsid w:val="00150447"/>
    <w:rsid w:val="00152D5A"/>
    <w:rsid w:val="00154204"/>
    <w:rsid w:val="00154A40"/>
    <w:rsid w:val="00154AD1"/>
    <w:rsid w:val="00154FC6"/>
    <w:rsid w:val="00154FD9"/>
    <w:rsid w:val="00155462"/>
    <w:rsid w:val="00156E53"/>
    <w:rsid w:val="00157C2C"/>
    <w:rsid w:val="00161461"/>
    <w:rsid w:val="00162155"/>
    <w:rsid w:val="00162463"/>
    <w:rsid w:val="0016374E"/>
    <w:rsid w:val="00163826"/>
    <w:rsid w:val="0016621B"/>
    <w:rsid w:val="00166B28"/>
    <w:rsid w:val="00166DB7"/>
    <w:rsid w:val="0016765C"/>
    <w:rsid w:val="001709EE"/>
    <w:rsid w:val="00171113"/>
    <w:rsid w:val="00172ABB"/>
    <w:rsid w:val="00173437"/>
    <w:rsid w:val="001740E4"/>
    <w:rsid w:val="00174966"/>
    <w:rsid w:val="00174BA5"/>
    <w:rsid w:val="00176C04"/>
    <w:rsid w:val="001805DA"/>
    <w:rsid w:val="0018233E"/>
    <w:rsid w:val="0018236E"/>
    <w:rsid w:val="00182697"/>
    <w:rsid w:val="00182D12"/>
    <w:rsid w:val="00182FFD"/>
    <w:rsid w:val="00184589"/>
    <w:rsid w:val="001854EA"/>
    <w:rsid w:val="001858B5"/>
    <w:rsid w:val="00187807"/>
    <w:rsid w:val="00187A75"/>
    <w:rsid w:val="00190FC7"/>
    <w:rsid w:val="00191126"/>
    <w:rsid w:val="001911FB"/>
    <w:rsid w:val="001921C2"/>
    <w:rsid w:val="00192D8D"/>
    <w:rsid w:val="00193B49"/>
    <w:rsid w:val="001945B0"/>
    <w:rsid w:val="00195292"/>
    <w:rsid w:val="001965C1"/>
    <w:rsid w:val="001966CE"/>
    <w:rsid w:val="0019709E"/>
    <w:rsid w:val="0019770B"/>
    <w:rsid w:val="0019792B"/>
    <w:rsid w:val="001979D1"/>
    <w:rsid w:val="00197C73"/>
    <w:rsid w:val="001A0D0A"/>
    <w:rsid w:val="001A1A6F"/>
    <w:rsid w:val="001A1AE1"/>
    <w:rsid w:val="001A331F"/>
    <w:rsid w:val="001A4B42"/>
    <w:rsid w:val="001A59AD"/>
    <w:rsid w:val="001A745E"/>
    <w:rsid w:val="001A76CA"/>
    <w:rsid w:val="001B0D24"/>
    <w:rsid w:val="001B111D"/>
    <w:rsid w:val="001B2517"/>
    <w:rsid w:val="001B2653"/>
    <w:rsid w:val="001B2B00"/>
    <w:rsid w:val="001B3DB6"/>
    <w:rsid w:val="001B4EBC"/>
    <w:rsid w:val="001B50C4"/>
    <w:rsid w:val="001B59B0"/>
    <w:rsid w:val="001B6E08"/>
    <w:rsid w:val="001B70ED"/>
    <w:rsid w:val="001B77CC"/>
    <w:rsid w:val="001B7C2F"/>
    <w:rsid w:val="001C0604"/>
    <w:rsid w:val="001C3AAC"/>
    <w:rsid w:val="001C3B47"/>
    <w:rsid w:val="001C4F6B"/>
    <w:rsid w:val="001C508D"/>
    <w:rsid w:val="001C5820"/>
    <w:rsid w:val="001C6648"/>
    <w:rsid w:val="001C6AF5"/>
    <w:rsid w:val="001C7390"/>
    <w:rsid w:val="001C7D53"/>
    <w:rsid w:val="001D0700"/>
    <w:rsid w:val="001D0AA4"/>
    <w:rsid w:val="001D0E17"/>
    <w:rsid w:val="001D139E"/>
    <w:rsid w:val="001D1490"/>
    <w:rsid w:val="001D1869"/>
    <w:rsid w:val="001D1D27"/>
    <w:rsid w:val="001D1E49"/>
    <w:rsid w:val="001D365F"/>
    <w:rsid w:val="001D3BBD"/>
    <w:rsid w:val="001D5898"/>
    <w:rsid w:val="001D61BC"/>
    <w:rsid w:val="001D6572"/>
    <w:rsid w:val="001E0A3B"/>
    <w:rsid w:val="001E20F5"/>
    <w:rsid w:val="001E2268"/>
    <w:rsid w:val="001E2B8A"/>
    <w:rsid w:val="001E3AC9"/>
    <w:rsid w:val="001E3AED"/>
    <w:rsid w:val="001E3F06"/>
    <w:rsid w:val="001E4A9F"/>
    <w:rsid w:val="001E64FB"/>
    <w:rsid w:val="001E65F4"/>
    <w:rsid w:val="001E684B"/>
    <w:rsid w:val="001E78F8"/>
    <w:rsid w:val="001E7E29"/>
    <w:rsid w:val="001F0B75"/>
    <w:rsid w:val="001F10ED"/>
    <w:rsid w:val="001F2CA3"/>
    <w:rsid w:val="001F2DFE"/>
    <w:rsid w:val="001F354B"/>
    <w:rsid w:val="001F48BC"/>
    <w:rsid w:val="001F4AB2"/>
    <w:rsid w:val="001F59C3"/>
    <w:rsid w:val="001F5C31"/>
    <w:rsid w:val="001F725E"/>
    <w:rsid w:val="001F7657"/>
    <w:rsid w:val="002010D0"/>
    <w:rsid w:val="002017E1"/>
    <w:rsid w:val="00201B2B"/>
    <w:rsid w:val="002025EB"/>
    <w:rsid w:val="00202DD2"/>
    <w:rsid w:val="00202FDD"/>
    <w:rsid w:val="0020304D"/>
    <w:rsid w:val="0020317E"/>
    <w:rsid w:val="0020341C"/>
    <w:rsid w:val="002036A1"/>
    <w:rsid w:val="002037E6"/>
    <w:rsid w:val="00204546"/>
    <w:rsid w:val="00204D9F"/>
    <w:rsid w:val="002059BE"/>
    <w:rsid w:val="00205FA5"/>
    <w:rsid w:val="00206314"/>
    <w:rsid w:val="00207A5D"/>
    <w:rsid w:val="00210916"/>
    <w:rsid w:val="00213311"/>
    <w:rsid w:val="00216D69"/>
    <w:rsid w:val="00216DED"/>
    <w:rsid w:val="00220A03"/>
    <w:rsid w:val="00224028"/>
    <w:rsid w:val="00224351"/>
    <w:rsid w:val="0022444D"/>
    <w:rsid w:val="0022566A"/>
    <w:rsid w:val="00225FC5"/>
    <w:rsid w:val="00226770"/>
    <w:rsid w:val="002279FC"/>
    <w:rsid w:val="00227BF3"/>
    <w:rsid w:val="00230161"/>
    <w:rsid w:val="002318F6"/>
    <w:rsid w:val="0023223E"/>
    <w:rsid w:val="0023276E"/>
    <w:rsid w:val="00232EA7"/>
    <w:rsid w:val="00233D95"/>
    <w:rsid w:val="00233E4D"/>
    <w:rsid w:val="00234224"/>
    <w:rsid w:val="0023425B"/>
    <w:rsid w:val="00235A4B"/>
    <w:rsid w:val="00237533"/>
    <w:rsid w:val="00237CC5"/>
    <w:rsid w:val="0024080C"/>
    <w:rsid w:val="00242261"/>
    <w:rsid w:val="002429D0"/>
    <w:rsid w:val="00242A77"/>
    <w:rsid w:val="00242CAA"/>
    <w:rsid w:val="002444F9"/>
    <w:rsid w:val="00245486"/>
    <w:rsid w:val="00245D00"/>
    <w:rsid w:val="00246091"/>
    <w:rsid w:val="00247350"/>
    <w:rsid w:val="00247F89"/>
    <w:rsid w:val="0025084E"/>
    <w:rsid w:val="00250AC1"/>
    <w:rsid w:val="0025192A"/>
    <w:rsid w:val="00252514"/>
    <w:rsid w:val="00252EDF"/>
    <w:rsid w:val="0025331B"/>
    <w:rsid w:val="00253DEF"/>
    <w:rsid w:val="00255838"/>
    <w:rsid w:val="002561B9"/>
    <w:rsid w:val="00257705"/>
    <w:rsid w:val="002577CC"/>
    <w:rsid w:val="00257A3B"/>
    <w:rsid w:val="00260064"/>
    <w:rsid w:val="002602CF"/>
    <w:rsid w:val="00261916"/>
    <w:rsid w:val="002628C8"/>
    <w:rsid w:val="00262992"/>
    <w:rsid w:val="002644B4"/>
    <w:rsid w:val="002655B5"/>
    <w:rsid w:val="00265E08"/>
    <w:rsid w:val="00266B04"/>
    <w:rsid w:val="00266C38"/>
    <w:rsid w:val="00267ACB"/>
    <w:rsid w:val="00271B97"/>
    <w:rsid w:val="00272DFE"/>
    <w:rsid w:val="00273793"/>
    <w:rsid w:val="00274238"/>
    <w:rsid w:val="00274D86"/>
    <w:rsid w:val="002763BF"/>
    <w:rsid w:val="00276D47"/>
    <w:rsid w:val="00277CF3"/>
    <w:rsid w:val="002800A0"/>
    <w:rsid w:val="0028078F"/>
    <w:rsid w:val="00280C18"/>
    <w:rsid w:val="002812E6"/>
    <w:rsid w:val="00281896"/>
    <w:rsid w:val="00282290"/>
    <w:rsid w:val="002824E6"/>
    <w:rsid w:val="002833EF"/>
    <w:rsid w:val="002850D3"/>
    <w:rsid w:val="00285B5C"/>
    <w:rsid w:val="00285EAA"/>
    <w:rsid w:val="00286A76"/>
    <w:rsid w:val="0028759C"/>
    <w:rsid w:val="00287DBB"/>
    <w:rsid w:val="00290C14"/>
    <w:rsid w:val="00291CF0"/>
    <w:rsid w:val="00292FF8"/>
    <w:rsid w:val="0029316C"/>
    <w:rsid w:val="0029318B"/>
    <w:rsid w:val="00293207"/>
    <w:rsid w:val="002933F4"/>
    <w:rsid w:val="002936B2"/>
    <w:rsid w:val="002958BB"/>
    <w:rsid w:val="002965C8"/>
    <w:rsid w:val="00296F71"/>
    <w:rsid w:val="00297339"/>
    <w:rsid w:val="00297BAF"/>
    <w:rsid w:val="002A016B"/>
    <w:rsid w:val="002A0940"/>
    <w:rsid w:val="002A0E2C"/>
    <w:rsid w:val="002A1A61"/>
    <w:rsid w:val="002A2CA8"/>
    <w:rsid w:val="002A33CF"/>
    <w:rsid w:val="002A477A"/>
    <w:rsid w:val="002A4E67"/>
    <w:rsid w:val="002A4FD1"/>
    <w:rsid w:val="002A6F7B"/>
    <w:rsid w:val="002A7360"/>
    <w:rsid w:val="002A7DB5"/>
    <w:rsid w:val="002B0CF5"/>
    <w:rsid w:val="002B1116"/>
    <w:rsid w:val="002B1FC2"/>
    <w:rsid w:val="002B20EC"/>
    <w:rsid w:val="002B31AC"/>
    <w:rsid w:val="002B3747"/>
    <w:rsid w:val="002B5580"/>
    <w:rsid w:val="002B5B95"/>
    <w:rsid w:val="002B653A"/>
    <w:rsid w:val="002B7024"/>
    <w:rsid w:val="002B72AA"/>
    <w:rsid w:val="002B7830"/>
    <w:rsid w:val="002B7B93"/>
    <w:rsid w:val="002B7DE4"/>
    <w:rsid w:val="002C06CB"/>
    <w:rsid w:val="002C13D0"/>
    <w:rsid w:val="002C1B6E"/>
    <w:rsid w:val="002C4130"/>
    <w:rsid w:val="002C47B3"/>
    <w:rsid w:val="002C5597"/>
    <w:rsid w:val="002C58B2"/>
    <w:rsid w:val="002C6637"/>
    <w:rsid w:val="002C7228"/>
    <w:rsid w:val="002C7B58"/>
    <w:rsid w:val="002C7BB5"/>
    <w:rsid w:val="002D0F24"/>
    <w:rsid w:val="002D12B5"/>
    <w:rsid w:val="002D169A"/>
    <w:rsid w:val="002D20E7"/>
    <w:rsid w:val="002D2B00"/>
    <w:rsid w:val="002D3E03"/>
    <w:rsid w:val="002D594B"/>
    <w:rsid w:val="002D595E"/>
    <w:rsid w:val="002D7246"/>
    <w:rsid w:val="002E045A"/>
    <w:rsid w:val="002E1A86"/>
    <w:rsid w:val="002E210D"/>
    <w:rsid w:val="002E263D"/>
    <w:rsid w:val="002E3124"/>
    <w:rsid w:val="002E471F"/>
    <w:rsid w:val="002E48CA"/>
    <w:rsid w:val="002E5486"/>
    <w:rsid w:val="002E71A2"/>
    <w:rsid w:val="002E7347"/>
    <w:rsid w:val="002F044B"/>
    <w:rsid w:val="002F13DA"/>
    <w:rsid w:val="002F2290"/>
    <w:rsid w:val="002F2959"/>
    <w:rsid w:val="002F3105"/>
    <w:rsid w:val="002F348F"/>
    <w:rsid w:val="002F4552"/>
    <w:rsid w:val="002F5F40"/>
    <w:rsid w:val="002F6497"/>
    <w:rsid w:val="002F6D53"/>
    <w:rsid w:val="00300460"/>
    <w:rsid w:val="00300CBB"/>
    <w:rsid w:val="0030178C"/>
    <w:rsid w:val="00302386"/>
    <w:rsid w:val="00302A44"/>
    <w:rsid w:val="00303762"/>
    <w:rsid w:val="003040CB"/>
    <w:rsid w:val="00304796"/>
    <w:rsid w:val="00304B91"/>
    <w:rsid w:val="00304CA5"/>
    <w:rsid w:val="00305EC8"/>
    <w:rsid w:val="003067E0"/>
    <w:rsid w:val="003070EA"/>
    <w:rsid w:val="0030726A"/>
    <w:rsid w:val="00307403"/>
    <w:rsid w:val="003078E7"/>
    <w:rsid w:val="00310CB9"/>
    <w:rsid w:val="00310D90"/>
    <w:rsid w:val="00311CE2"/>
    <w:rsid w:val="003125EE"/>
    <w:rsid w:val="00316680"/>
    <w:rsid w:val="00317019"/>
    <w:rsid w:val="0031739D"/>
    <w:rsid w:val="0031766B"/>
    <w:rsid w:val="00317918"/>
    <w:rsid w:val="00317E17"/>
    <w:rsid w:val="0032061F"/>
    <w:rsid w:val="00320C97"/>
    <w:rsid w:val="0032137F"/>
    <w:rsid w:val="00321FA1"/>
    <w:rsid w:val="00322036"/>
    <w:rsid w:val="00322168"/>
    <w:rsid w:val="003235CB"/>
    <w:rsid w:val="003235F9"/>
    <w:rsid w:val="00323C08"/>
    <w:rsid w:val="00324079"/>
    <w:rsid w:val="003240BF"/>
    <w:rsid w:val="00324999"/>
    <w:rsid w:val="0032505E"/>
    <w:rsid w:val="00325184"/>
    <w:rsid w:val="0032558D"/>
    <w:rsid w:val="00325755"/>
    <w:rsid w:val="0032654E"/>
    <w:rsid w:val="00327EB9"/>
    <w:rsid w:val="0033097B"/>
    <w:rsid w:val="00330C45"/>
    <w:rsid w:val="00330D34"/>
    <w:rsid w:val="003315E0"/>
    <w:rsid w:val="00333CB9"/>
    <w:rsid w:val="00335A37"/>
    <w:rsid w:val="0033635F"/>
    <w:rsid w:val="003373D2"/>
    <w:rsid w:val="0033742F"/>
    <w:rsid w:val="00340BE2"/>
    <w:rsid w:val="003412F0"/>
    <w:rsid w:val="00341655"/>
    <w:rsid w:val="00341E2F"/>
    <w:rsid w:val="003424FB"/>
    <w:rsid w:val="0034253F"/>
    <w:rsid w:val="00342578"/>
    <w:rsid w:val="0034311A"/>
    <w:rsid w:val="003436B3"/>
    <w:rsid w:val="00345209"/>
    <w:rsid w:val="00345BCF"/>
    <w:rsid w:val="003463DB"/>
    <w:rsid w:val="003464DE"/>
    <w:rsid w:val="00346C18"/>
    <w:rsid w:val="00347891"/>
    <w:rsid w:val="0035014C"/>
    <w:rsid w:val="003507B3"/>
    <w:rsid w:val="00350834"/>
    <w:rsid w:val="00351552"/>
    <w:rsid w:val="00352A23"/>
    <w:rsid w:val="00353BEB"/>
    <w:rsid w:val="00353DA8"/>
    <w:rsid w:val="0035419F"/>
    <w:rsid w:val="003569A3"/>
    <w:rsid w:val="0035762B"/>
    <w:rsid w:val="0036161B"/>
    <w:rsid w:val="00361713"/>
    <w:rsid w:val="00361A39"/>
    <w:rsid w:val="00361CD9"/>
    <w:rsid w:val="00363EFA"/>
    <w:rsid w:val="00364E9D"/>
    <w:rsid w:val="00365126"/>
    <w:rsid w:val="0037028B"/>
    <w:rsid w:val="003718EC"/>
    <w:rsid w:val="00371C48"/>
    <w:rsid w:val="003731FE"/>
    <w:rsid w:val="003733E1"/>
    <w:rsid w:val="00375C55"/>
    <w:rsid w:val="00376D4F"/>
    <w:rsid w:val="00377B93"/>
    <w:rsid w:val="00381097"/>
    <w:rsid w:val="00381421"/>
    <w:rsid w:val="0038173C"/>
    <w:rsid w:val="00381E68"/>
    <w:rsid w:val="00382A9E"/>
    <w:rsid w:val="003831CC"/>
    <w:rsid w:val="003835A1"/>
    <w:rsid w:val="0038363B"/>
    <w:rsid w:val="0038533A"/>
    <w:rsid w:val="00385EAB"/>
    <w:rsid w:val="00386320"/>
    <w:rsid w:val="00390671"/>
    <w:rsid w:val="003909D2"/>
    <w:rsid w:val="003912AD"/>
    <w:rsid w:val="00392113"/>
    <w:rsid w:val="00392814"/>
    <w:rsid w:val="00393A38"/>
    <w:rsid w:val="0039583C"/>
    <w:rsid w:val="00396289"/>
    <w:rsid w:val="00397AEE"/>
    <w:rsid w:val="003A0BE3"/>
    <w:rsid w:val="003A0CD0"/>
    <w:rsid w:val="003A0E6C"/>
    <w:rsid w:val="003A206B"/>
    <w:rsid w:val="003A2141"/>
    <w:rsid w:val="003A5AE6"/>
    <w:rsid w:val="003A5B31"/>
    <w:rsid w:val="003A6BE6"/>
    <w:rsid w:val="003A6CB1"/>
    <w:rsid w:val="003A6D37"/>
    <w:rsid w:val="003A739C"/>
    <w:rsid w:val="003A7D41"/>
    <w:rsid w:val="003B0744"/>
    <w:rsid w:val="003B0806"/>
    <w:rsid w:val="003B0BAF"/>
    <w:rsid w:val="003B1CDE"/>
    <w:rsid w:val="003B2874"/>
    <w:rsid w:val="003B3C12"/>
    <w:rsid w:val="003B3D3A"/>
    <w:rsid w:val="003B445D"/>
    <w:rsid w:val="003B44BF"/>
    <w:rsid w:val="003B4DFE"/>
    <w:rsid w:val="003B4F77"/>
    <w:rsid w:val="003B6437"/>
    <w:rsid w:val="003B7AFC"/>
    <w:rsid w:val="003B7C07"/>
    <w:rsid w:val="003C0557"/>
    <w:rsid w:val="003C1026"/>
    <w:rsid w:val="003C16C7"/>
    <w:rsid w:val="003C2356"/>
    <w:rsid w:val="003C34C2"/>
    <w:rsid w:val="003C3864"/>
    <w:rsid w:val="003C41E4"/>
    <w:rsid w:val="003C44F8"/>
    <w:rsid w:val="003C50FB"/>
    <w:rsid w:val="003C58C9"/>
    <w:rsid w:val="003C5E1B"/>
    <w:rsid w:val="003C5E99"/>
    <w:rsid w:val="003C65CD"/>
    <w:rsid w:val="003C685F"/>
    <w:rsid w:val="003C7358"/>
    <w:rsid w:val="003D0CA5"/>
    <w:rsid w:val="003D130F"/>
    <w:rsid w:val="003D1439"/>
    <w:rsid w:val="003D2824"/>
    <w:rsid w:val="003D3394"/>
    <w:rsid w:val="003D3AB9"/>
    <w:rsid w:val="003D4300"/>
    <w:rsid w:val="003D486E"/>
    <w:rsid w:val="003D4E0A"/>
    <w:rsid w:val="003D4EE4"/>
    <w:rsid w:val="003D589F"/>
    <w:rsid w:val="003D686F"/>
    <w:rsid w:val="003D6993"/>
    <w:rsid w:val="003D736C"/>
    <w:rsid w:val="003D73DD"/>
    <w:rsid w:val="003E02FD"/>
    <w:rsid w:val="003E089D"/>
    <w:rsid w:val="003E0C7A"/>
    <w:rsid w:val="003E1E5B"/>
    <w:rsid w:val="003E2004"/>
    <w:rsid w:val="003E2109"/>
    <w:rsid w:val="003E313A"/>
    <w:rsid w:val="003E3159"/>
    <w:rsid w:val="003E42A0"/>
    <w:rsid w:val="003E4D22"/>
    <w:rsid w:val="003E50F8"/>
    <w:rsid w:val="003E555D"/>
    <w:rsid w:val="003E6261"/>
    <w:rsid w:val="003E639B"/>
    <w:rsid w:val="003E6B61"/>
    <w:rsid w:val="003E7762"/>
    <w:rsid w:val="003E7D30"/>
    <w:rsid w:val="003E7DD2"/>
    <w:rsid w:val="003F03E0"/>
    <w:rsid w:val="003F04AB"/>
    <w:rsid w:val="003F2147"/>
    <w:rsid w:val="003F31B8"/>
    <w:rsid w:val="003F5565"/>
    <w:rsid w:val="003F5DD6"/>
    <w:rsid w:val="003F79BD"/>
    <w:rsid w:val="003F7B67"/>
    <w:rsid w:val="00400E22"/>
    <w:rsid w:val="00401224"/>
    <w:rsid w:val="004015D2"/>
    <w:rsid w:val="00403389"/>
    <w:rsid w:val="004039DE"/>
    <w:rsid w:val="00404FD0"/>
    <w:rsid w:val="0040535A"/>
    <w:rsid w:val="0040555C"/>
    <w:rsid w:val="00405CAA"/>
    <w:rsid w:val="00406AED"/>
    <w:rsid w:val="00406E69"/>
    <w:rsid w:val="00407826"/>
    <w:rsid w:val="00410138"/>
    <w:rsid w:val="004106A9"/>
    <w:rsid w:val="00410E66"/>
    <w:rsid w:val="00411915"/>
    <w:rsid w:val="00411D1E"/>
    <w:rsid w:val="0041238D"/>
    <w:rsid w:val="004123AF"/>
    <w:rsid w:val="004126AF"/>
    <w:rsid w:val="00412E2F"/>
    <w:rsid w:val="004134BB"/>
    <w:rsid w:val="004136E3"/>
    <w:rsid w:val="00413ABF"/>
    <w:rsid w:val="00414585"/>
    <w:rsid w:val="00415A8C"/>
    <w:rsid w:val="00415F61"/>
    <w:rsid w:val="00417105"/>
    <w:rsid w:val="00420029"/>
    <w:rsid w:val="004210B9"/>
    <w:rsid w:val="00421BB2"/>
    <w:rsid w:val="00421C39"/>
    <w:rsid w:val="00421DAA"/>
    <w:rsid w:val="004226C2"/>
    <w:rsid w:val="00423D5E"/>
    <w:rsid w:val="00426D31"/>
    <w:rsid w:val="00426EE9"/>
    <w:rsid w:val="004271BF"/>
    <w:rsid w:val="00427AB0"/>
    <w:rsid w:val="0043114F"/>
    <w:rsid w:val="00432BF7"/>
    <w:rsid w:val="004335B9"/>
    <w:rsid w:val="004353B0"/>
    <w:rsid w:val="00435F65"/>
    <w:rsid w:val="00435FE6"/>
    <w:rsid w:val="004361C7"/>
    <w:rsid w:val="004371E9"/>
    <w:rsid w:val="004415A2"/>
    <w:rsid w:val="004433B5"/>
    <w:rsid w:val="00444286"/>
    <w:rsid w:val="004446D0"/>
    <w:rsid w:val="004456D8"/>
    <w:rsid w:val="00445A9F"/>
    <w:rsid w:val="004478B4"/>
    <w:rsid w:val="004504BC"/>
    <w:rsid w:val="00450993"/>
    <w:rsid w:val="00450ADE"/>
    <w:rsid w:val="00451B83"/>
    <w:rsid w:val="00452226"/>
    <w:rsid w:val="0045306A"/>
    <w:rsid w:val="004533ED"/>
    <w:rsid w:val="00454388"/>
    <w:rsid w:val="00454E15"/>
    <w:rsid w:val="00455DF3"/>
    <w:rsid w:val="0045677F"/>
    <w:rsid w:val="00456B33"/>
    <w:rsid w:val="00460EA3"/>
    <w:rsid w:val="00462E47"/>
    <w:rsid w:val="004633EB"/>
    <w:rsid w:val="00463EC7"/>
    <w:rsid w:val="00463FE1"/>
    <w:rsid w:val="0046418F"/>
    <w:rsid w:val="00465F15"/>
    <w:rsid w:val="004660D4"/>
    <w:rsid w:val="00466B45"/>
    <w:rsid w:val="0047301C"/>
    <w:rsid w:val="00473047"/>
    <w:rsid w:val="00474809"/>
    <w:rsid w:val="00474F7D"/>
    <w:rsid w:val="00477FAC"/>
    <w:rsid w:val="00480779"/>
    <w:rsid w:val="0048103C"/>
    <w:rsid w:val="00481B55"/>
    <w:rsid w:val="00481E50"/>
    <w:rsid w:val="00482234"/>
    <w:rsid w:val="0048227E"/>
    <w:rsid w:val="004832D4"/>
    <w:rsid w:val="00483A2D"/>
    <w:rsid w:val="00484020"/>
    <w:rsid w:val="00484360"/>
    <w:rsid w:val="00484887"/>
    <w:rsid w:val="00484D49"/>
    <w:rsid w:val="004856EC"/>
    <w:rsid w:val="00485AE5"/>
    <w:rsid w:val="00485BE0"/>
    <w:rsid w:val="004868EF"/>
    <w:rsid w:val="00490117"/>
    <w:rsid w:val="004902E2"/>
    <w:rsid w:val="00491281"/>
    <w:rsid w:val="004914A4"/>
    <w:rsid w:val="004922D4"/>
    <w:rsid w:val="004923EC"/>
    <w:rsid w:val="00492678"/>
    <w:rsid w:val="00493295"/>
    <w:rsid w:val="00493B90"/>
    <w:rsid w:val="0049432E"/>
    <w:rsid w:val="00494FF0"/>
    <w:rsid w:val="00495E8C"/>
    <w:rsid w:val="004969FB"/>
    <w:rsid w:val="00496A8E"/>
    <w:rsid w:val="004976AE"/>
    <w:rsid w:val="004A0795"/>
    <w:rsid w:val="004A11C3"/>
    <w:rsid w:val="004A11DB"/>
    <w:rsid w:val="004A1452"/>
    <w:rsid w:val="004A1AE5"/>
    <w:rsid w:val="004A219B"/>
    <w:rsid w:val="004A24F5"/>
    <w:rsid w:val="004A4493"/>
    <w:rsid w:val="004A4AEC"/>
    <w:rsid w:val="004A63EC"/>
    <w:rsid w:val="004A6725"/>
    <w:rsid w:val="004A67B1"/>
    <w:rsid w:val="004A68B7"/>
    <w:rsid w:val="004A71E9"/>
    <w:rsid w:val="004A7234"/>
    <w:rsid w:val="004A7AF7"/>
    <w:rsid w:val="004B0038"/>
    <w:rsid w:val="004B07B8"/>
    <w:rsid w:val="004B114D"/>
    <w:rsid w:val="004B1ABB"/>
    <w:rsid w:val="004B27EC"/>
    <w:rsid w:val="004B31A0"/>
    <w:rsid w:val="004B3D85"/>
    <w:rsid w:val="004B40F7"/>
    <w:rsid w:val="004B4B48"/>
    <w:rsid w:val="004B591E"/>
    <w:rsid w:val="004B5C9F"/>
    <w:rsid w:val="004B697B"/>
    <w:rsid w:val="004B7AE2"/>
    <w:rsid w:val="004C0221"/>
    <w:rsid w:val="004C1659"/>
    <w:rsid w:val="004C20F4"/>
    <w:rsid w:val="004C39A0"/>
    <w:rsid w:val="004C3A15"/>
    <w:rsid w:val="004C3A4E"/>
    <w:rsid w:val="004C4C88"/>
    <w:rsid w:val="004C635C"/>
    <w:rsid w:val="004C75B5"/>
    <w:rsid w:val="004C7798"/>
    <w:rsid w:val="004C7E2C"/>
    <w:rsid w:val="004D139D"/>
    <w:rsid w:val="004D2F4A"/>
    <w:rsid w:val="004D342E"/>
    <w:rsid w:val="004D3DE1"/>
    <w:rsid w:val="004D4316"/>
    <w:rsid w:val="004D47B0"/>
    <w:rsid w:val="004D5414"/>
    <w:rsid w:val="004D5779"/>
    <w:rsid w:val="004D603F"/>
    <w:rsid w:val="004D6702"/>
    <w:rsid w:val="004D7108"/>
    <w:rsid w:val="004D7157"/>
    <w:rsid w:val="004D72A3"/>
    <w:rsid w:val="004E015F"/>
    <w:rsid w:val="004E0EED"/>
    <w:rsid w:val="004E27CE"/>
    <w:rsid w:val="004E37E5"/>
    <w:rsid w:val="004E4AAB"/>
    <w:rsid w:val="004E636B"/>
    <w:rsid w:val="004E6C76"/>
    <w:rsid w:val="004E7387"/>
    <w:rsid w:val="004E787C"/>
    <w:rsid w:val="004F0238"/>
    <w:rsid w:val="004F14FE"/>
    <w:rsid w:val="004F21B7"/>
    <w:rsid w:val="004F2DF1"/>
    <w:rsid w:val="004F4FBC"/>
    <w:rsid w:val="004F5330"/>
    <w:rsid w:val="004F5410"/>
    <w:rsid w:val="004F5A3A"/>
    <w:rsid w:val="004F6155"/>
    <w:rsid w:val="004F62BD"/>
    <w:rsid w:val="004F6461"/>
    <w:rsid w:val="004F7AFE"/>
    <w:rsid w:val="005003B5"/>
    <w:rsid w:val="00500A8E"/>
    <w:rsid w:val="00500E05"/>
    <w:rsid w:val="00501BC4"/>
    <w:rsid w:val="00501E40"/>
    <w:rsid w:val="005024A5"/>
    <w:rsid w:val="00502A72"/>
    <w:rsid w:val="00505ABD"/>
    <w:rsid w:val="0050608B"/>
    <w:rsid w:val="0050634B"/>
    <w:rsid w:val="0050664B"/>
    <w:rsid w:val="005073EE"/>
    <w:rsid w:val="00510EDC"/>
    <w:rsid w:val="005110B2"/>
    <w:rsid w:val="005113D4"/>
    <w:rsid w:val="00512B98"/>
    <w:rsid w:val="00512C18"/>
    <w:rsid w:val="00513910"/>
    <w:rsid w:val="00515729"/>
    <w:rsid w:val="00515F75"/>
    <w:rsid w:val="0051687E"/>
    <w:rsid w:val="005178A3"/>
    <w:rsid w:val="005200BE"/>
    <w:rsid w:val="0052170B"/>
    <w:rsid w:val="00521AE4"/>
    <w:rsid w:val="00521B3C"/>
    <w:rsid w:val="00521F67"/>
    <w:rsid w:val="00521FF6"/>
    <w:rsid w:val="005239E9"/>
    <w:rsid w:val="005245CF"/>
    <w:rsid w:val="00524BE0"/>
    <w:rsid w:val="0052560B"/>
    <w:rsid w:val="00525AFD"/>
    <w:rsid w:val="00525B50"/>
    <w:rsid w:val="00526181"/>
    <w:rsid w:val="00527A33"/>
    <w:rsid w:val="00527E91"/>
    <w:rsid w:val="00527F1A"/>
    <w:rsid w:val="00530104"/>
    <w:rsid w:val="00531AC4"/>
    <w:rsid w:val="00532DEF"/>
    <w:rsid w:val="00532E5C"/>
    <w:rsid w:val="00533DD8"/>
    <w:rsid w:val="00533FD5"/>
    <w:rsid w:val="00534077"/>
    <w:rsid w:val="00534712"/>
    <w:rsid w:val="00534D4F"/>
    <w:rsid w:val="0053754C"/>
    <w:rsid w:val="00537E19"/>
    <w:rsid w:val="0054058D"/>
    <w:rsid w:val="00540FE5"/>
    <w:rsid w:val="005426E6"/>
    <w:rsid w:val="00542B34"/>
    <w:rsid w:val="00543242"/>
    <w:rsid w:val="00544C98"/>
    <w:rsid w:val="0054556E"/>
    <w:rsid w:val="00546801"/>
    <w:rsid w:val="00546BE5"/>
    <w:rsid w:val="00547D1D"/>
    <w:rsid w:val="00550DD8"/>
    <w:rsid w:val="00551FAE"/>
    <w:rsid w:val="00552099"/>
    <w:rsid w:val="0055239A"/>
    <w:rsid w:val="00552E63"/>
    <w:rsid w:val="00553120"/>
    <w:rsid w:val="00554C21"/>
    <w:rsid w:val="00556001"/>
    <w:rsid w:val="0055631B"/>
    <w:rsid w:val="0055667F"/>
    <w:rsid w:val="005567BC"/>
    <w:rsid w:val="00556A39"/>
    <w:rsid w:val="00557229"/>
    <w:rsid w:val="00557852"/>
    <w:rsid w:val="00560032"/>
    <w:rsid w:val="00560888"/>
    <w:rsid w:val="00560BF2"/>
    <w:rsid w:val="00561AB2"/>
    <w:rsid w:val="00561B84"/>
    <w:rsid w:val="00562E24"/>
    <w:rsid w:val="00564543"/>
    <w:rsid w:val="00564841"/>
    <w:rsid w:val="00564993"/>
    <w:rsid w:val="005667F8"/>
    <w:rsid w:val="00566BAE"/>
    <w:rsid w:val="0056720B"/>
    <w:rsid w:val="0056744D"/>
    <w:rsid w:val="005674E8"/>
    <w:rsid w:val="0057006A"/>
    <w:rsid w:val="00570D85"/>
    <w:rsid w:val="00571322"/>
    <w:rsid w:val="005713AE"/>
    <w:rsid w:val="00572291"/>
    <w:rsid w:val="00572BC8"/>
    <w:rsid w:val="005745AB"/>
    <w:rsid w:val="00574CD1"/>
    <w:rsid w:val="00574D0B"/>
    <w:rsid w:val="005750E5"/>
    <w:rsid w:val="005752D1"/>
    <w:rsid w:val="0057627B"/>
    <w:rsid w:val="00580540"/>
    <w:rsid w:val="005810E2"/>
    <w:rsid w:val="00581BA5"/>
    <w:rsid w:val="00581D72"/>
    <w:rsid w:val="00582596"/>
    <w:rsid w:val="00583066"/>
    <w:rsid w:val="005833BB"/>
    <w:rsid w:val="00584213"/>
    <w:rsid w:val="005842C1"/>
    <w:rsid w:val="005845B0"/>
    <w:rsid w:val="00585022"/>
    <w:rsid w:val="00586277"/>
    <w:rsid w:val="00586460"/>
    <w:rsid w:val="00586D47"/>
    <w:rsid w:val="00587309"/>
    <w:rsid w:val="00587B64"/>
    <w:rsid w:val="00587E01"/>
    <w:rsid w:val="00590CAD"/>
    <w:rsid w:val="00591C20"/>
    <w:rsid w:val="00594592"/>
    <w:rsid w:val="0059471E"/>
    <w:rsid w:val="00594D11"/>
    <w:rsid w:val="0059523B"/>
    <w:rsid w:val="0059544C"/>
    <w:rsid w:val="00595A12"/>
    <w:rsid w:val="005966F2"/>
    <w:rsid w:val="005967C7"/>
    <w:rsid w:val="00597B06"/>
    <w:rsid w:val="00597CD4"/>
    <w:rsid w:val="00597F2D"/>
    <w:rsid w:val="005A055B"/>
    <w:rsid w:val="005A1A08"/>
    <w:rsid w:val="005A4254"/>
    <w:rsid w:val="005A45FF"/>
    <w:rsid w:val="005A4F42"/>
    <w:rsid w:val="005A511B"/>
    <w:rsid w:val="005B03D5"/>
    <w:rsid w:val="005B0F3E"/>
    <w:rsid w:val="005B1129"/>
    <w:rsid w:val="005B1CF9"/>
    <w:rsid w:val="005B1DD3"/>
    <w:rsid w:val="005B548D"/>
    <w:rsid w:val="005B58D7"/>
    <w:rsid w:val="005B6CA1"/>
    <w:rsid w:val="005B7CE3"/>
    <w:rsid w:val="005C17B6"/>
    <w:rsid w:val="005C1B5E"/>
    <w:rsid w:val="005C2171"/>
    <w:rsid w:val="005C27FE"/>
    <w:rsid w:val="005C2B74"/>
    <w:rsid w:val="005C2CEB"/>
    <w:rsid w:val="005C2E0B"/>
    <w:rsid w:val="005C5744"/>
    <w:rsid w:val="005C5A67"/>
    <w:rsid w:val="005C5EA4"/>
    <w:rsid w:val="005C6F39"/>
    <w:rsid w:val="005D0048"/>
    <w:rsid w:val="005D037B"/>
    <w:rsid w:val="005D0C55"/>
    <w:rsid w:val="005D1C18"/>
    <w:rsid w:val="005D2002"/>
    <w:rsid w:val="005D37ED"/>
    <w:rsid w:val="005D59EF"/>
    <w:rsid w:val="005D5D3C"/>
    <w:rsid w:val="005D60F6"/>
    <w:rsid w:val="005D6537"/>
    <w:rsid w:val="005D6ACE"/>
    <w:rsid w:val="005D6F01"/>
    <w:rsid w:val="005D7190"/>
    <w:rsid w:val="005D7CAF"/>
    <w:rsid w:val="005E1C51"/>
    <w:rsid w:val="005E2559"/>
    <w:rsid w:val="005E2BC4"/>
    <w:rsid w:val="005E3808"/>
    <w:rsid w:val="005E4382"/>
    <w:rsid w:val="005E572C"/>
    <w:rsid w:val="005E62CC"/>
    <w:rsid w:val="005E7DA4"/>
    <w:rsid w:val="005F0770"/>
    <w:rsid w:val="005F081A"/>
    <w:rsid w:val="005F0C6D"/>
    <w:rsid w:val="005F2608"/>
    <w:rsid w:val="005F2DBF"/>
    <w:rsid w:val="005F41F0"/>
    <w:rsid w:val="005F5B1C"/>
    <w:rsid w:val="005F5F97"/>
    <w:rsid w:val="005F5FFB"/>
    <w:rsid w:val="005F793E"/>
    <w:rsid w:val="005F7F88"/>
    <w:rsid w:val="00600FB3"/>
    <w:rsid w:val="00601001"/>
    <w:rsid w:val="006011C9"/>
    <w:rsid w:val="00601487"/>
    <w:rsid w:val="006028D0"/>
    <w:rsid w:val="00602A72"/>
    <w:rsid w:val="006042B1"/>
    <w:rsid w:val="006047D8"/>
    <w:rsid w:val="0060604C"/>
    <w:rsid w:val="006069DA"/>
    <w:rsid w:val="00606EDE"/>
    <w:rsid w:val="006106C1"/>
    <w:rsid w:val="006109B8"/>
    <w:rsid w:val="006118C1"/>
    <w:rsid w:val="00614154"/>
    <w:rsid w:val="00614981"/>
    <w:rsid w:val="00615214"/>
    <w:rsid w:val="00616FC8"/>
    <w:rsid w:val="006175BB"/>
    <w:rsid w:val="00617763"/>
    <w:rsid w:val="006209E5"/>
    <w:rsid w:val="00620B29"/>
    <w:rsid w:val="006246D7"/>
    <w:rsid w:val="00624E1F"/>
    <w:rsid w:val="006259E2"/>
    <w:rsid w:val="00625A34"/>
    <w:rsid w:val="00626A2D"/>
    <w:rsid w:val="00626C47"/>
    <w:rsid w:val="0062736F"/>
    <w:rsid w:val="0062795B"/>
    <w:rsid w:val="00627D73"/>
    <w:rsid w:val="00630A55"/>
    <w:rsid w:val="006321E6"/>
    <w:rsid w:val="0063305B"/>
    <w:rsid w:val="006331B6"/>
    <w:rsid w:val="00633FAF"/>
    <w:rsid w:val="006367BA"/>
    <w:rsid w:val="006368A8"/>
    <w:rsid w:val="0063765E"/>
    <w:rsid w:val="00637B3C"/>
    <w:rsid w:val="00637E98"/>
    <w:rsid w:val="00640B7B"/>
    <w:rsid w:val="0064142D"/>
    <w:rsid w:val="0064151E"/>
    <w:rsid w:val="00641D6D"/>
    <w:rsid w:val="006425DA"/>
    <w:rsid w:val="0064403C"/>
    <w:rsid w:val="0064677D"/>
    <w:rsid w:val="006467D7"/>
    <w:rsid w:val="0064691D"/>
    <w:rsid w:val="006473EB"/>
    <w:rsid w:val="00647852"/>
    <w:rsid w:val="0065061A"/>
    <w:rsid w:val="006513A7"/>
    <w:rsid w:val="00651620"/>
    <w:rsid w:val="00651F1B"/>
    <w:rsid w:val="0065215B"/>
    <w:rsid w:val="00652310"/>
    <w:rsid w:val="00654196"/>
    <w:rsid w:val="00654794"/>
    <w:rsid w:val="00654E45"/>
    <w:rsid w:val="00654F12"/>
    <w:rsid w:val="00656DF3"/>
    <w:rsid w:val="00660069"/>
    <w:rsid w:val="0066066B"/>
    <w:rsid w:val="006608A5"/>
    <w:rsid w:val="006623C0"/>
    <w:rsid w:val="00662679"/>
    <w:rsid w:val="006626FE"/>
    <w:rsid w:val="00662AF9"/>
    <w:rsid w:val="006641FA"/>
    <w:rsid w:val="00665285"/>
    <w:rsid w:val="006654D8"/>
    <w:rsid w:val="00665694"/>
    <w:rsid w:val="00666098"/>
    <w:rsid w:val="00667196"/>
    <w:rsid w:val="00667D45"/>
    <w:rsid w:val="00670FF9"/>
    <w:rsid w:val="00671F3A"/>
    <w:rsid w:val="00672CD4"/>
    <w:rsid w:val="00673E73"/>
    <w:rsid w:val="00675ED4"/>
    <w:rsid w:val="00676146"/>
    <w:rsid w:val="0067764C"/>
    <w:rsid w:val="00677E0D"/>
    <w:rsid w:val="00677ECE"/>
    <w:rsid w:val="00681250"/>
    <w:rsid w:val="00682576"/>
    <w:rsid w:val="00683656"/>
    <w:rsid w:val="0068453B"/>
    <w:rsid w:val="00684DDF"/>
    <w:rsid w:val="006863DE"/>
    <w:rsid w:val="00686595"/>
    <w:rsid w:val="00691099"/>
    <w:rsid w:val="00692739"/>
    <w:rsid w:val="00692AD3"/>
    <w:rsid w:val="00692DB5"/>
    <w:rsid w:val="00693C99"/>
    <w:rsid w:val="006943D3"/>
    <w:rsid w:val="00694F99"/>
    <w:rsid w:val="0069516A"/>
    <w:rsid w:val="0069542C"/>
    <w:rsid w:val="00696B2B"/>
    <w:rsid w:val="00697309"/>
    <w:rsid w:val="00697775"/>
    <w:rsid w:val="006A16B2"/>
    <w:rsid w:val="006A16B4"/>
    <w:rsid w:val="006A1B87"/>
    <w:rsid w:val="006A2A29"/>
    <w:rsid w:val="006A5493"/>
    <w:rsid w:val="006A559E"/>
    <w:rsid w:val="006A59FF"/>
    <w:rsid w:val="006A5EAB"/>
    <w:rsid w:val="006A6953"/>
    <w:rsid w:val="006A6C76"/>
    <w:rsid w:val="006A7411"/>
    <w:rsid w:val="006A75EE"/>
    <w:rsid w:val="006B4503"/>
    <w:rsid w:val="006B4BEC"/>
    <w:rsid w:val="006C078A"/>
    <w:rsid w:val="006C11D6"/>
    <w:rsid w:val="006C1220"/>
    <w:rsid w:val="006C1598"/>
    <w:rsid w:val="006C185D"/>
    <w:rsid w:val="006C21CC"/>
    <w:rsid w:val="006C2B58"/>
    <w:rsid w:val="006C2D9F"/>
    <w:rsid w:val="006C3016"/>
    <w:rsid w:val="006C3228"/>
    <w:rsid w:val="006C362D"/>
    <w:rsid w:val="006C3E97"/>
    <w:rsid w:val="006C435A"/>
    <w:rsid w:val="006C4A0F"/>
    <w:rsid w:val="006C5495"/>
    <w:rsid w:val="006C6A83"/>
    <w:rsid w:val="006C74CB"/>
    <w:rsid w:val="006C7604"/>
    <w:rsid w:val="006C769C"/>
    <w:rsid w:val="006D1F52"/>
    <w:rsid w:val="006D259E"/>
    <w:rsid w:val="006D3B85"/>
    <w:rsid w:val="006D4647"/>
    <w:rsid w:val="006D4A68"/>
    <w:rsid w:val="006D4A7B"/>
    <w:rsid w:val="006D565C"/>
    <w:rsid w:val="006D6922"/>
    <w:rsid w:val="006D7060"/>
    <w:rsid w:val="006D7E9B"/>
    <w:rsid w:val="006E04D3"/>
    <w:rsid w:val="006E0F12"/>
    <w:rsid w:val="006E1D88"/>
    <w:rsid w:val="006E241E"/>
    <w:rsid w:val="006E3236"/>
    <w:rsid w:val="006E3788"/>
    <w:rsid w:val="006E60A7"/>
    <w:rsid w:val="006F0EF5"/>
    <w:rsid w:val="006F2118"/>
    <w:rsid w:val="006F2EFE"/>
    <w:rsid w:val="006F482D"/>
    <w:rsid w:val="006F48EA"/>
    <w:rsid w:val="006F5A33"/>
    <w:rsid w:val="006F5F6E"/>
    <w:rsid w:val="00700B96"/>
    <w:rsid w:val="00700E1B"/>
    <w:rsid w:val="007011ED"/>
    <w:rsid w:val="00701E43"/>
    <w:rsid w:val="00702A80"/>
    <w:rsid w:val="00704177"/>
    <w:rsid w:val="007059D1"/>
    <w:rsid w:val="00705FF2"/>
    <w:rsid w:val="00706756"/>
    <w:rsid w:val="007074AB"/>
    <w:rsid w:val="0070771C"/>
    <w:rsid w:val="00710461"/>
    <w:rsid w:val="00710DB0"/>
    <w:rsid w:val="00710FD2"/>
    <w:rsid w:val="00711858"/>
    <w:rsid w:val="00712830"/>
    <w:rsid w:val="00712E90"/>
    <w:rsid w:val="00713A93"/>
    <w:rsid w:val="0071443F"/>
    <w:rsid w:val="007146DD"/>
    <w:rsid w:val="00714DDF"/>
    <w:rsid w:val="0071536C"/>
    <w:rsid w:val="00715BD7"/>
    <w:rsid w:val="007161B5"/>
    <w:rsid w:val="0072088D"/>
    <w:rsid w:val="00720B86"/>
    <w:rsid w:val="00720E10"/>
    <w:rsid w:val="00721321"/>
    <w:rsid w:val="00723198"/>
    <w:rsid w:val="0072480D"/>
    <w:rsid w:val="0072697B"/>
    <w:rsid w:val="007304A0"/>
    <w:rsid w:val="007315DD"/>
    <w:rsid w:val="0073364C"/>
    <w:rsid w:val="007337EB"/>
    <w:rsid w:val="00733A21"/>
    <w:rsid w:val="0073490A"/>
    <w:rsid w:val="00735A15"/>
    <w:rsid w:val="00736394"/>
    <w:rsid w:val="0073647B"/>
    <w:rsid w:val="007369A8"/>
    <w:rsid w:val="00736AE7"/>
    <w:rsid w:val="00736FD1"/>
    <w:rsid w:val="00737130"/>
    <w:rsid w:val="0073736C"/>
    <w:rsid w:val="0074076D"/>
    <w:rsid w:val="007408E8"/>
    <w:rsid w:val="00741180"/>
    <w:rsid w:val="00741D1C"/>
    <w:rsid w:val="007422E7"/>
    <w:rsid w:val="0074240B"/>
    <w:rsid w:val="00742944"/>
    <w:rsid w:val="007431C0"/>
    <w:rsid w:val="00743C41"/>
    <w:rsid w:val="00744263"/>
    <w:rsid w:val="007466F7"/>
    <w:rsid w:val="00746C9E"/>
    <w:rsid w:val="0074770E"/>
    <w:rsid w:val="00747ECD"/>
    <w:rsid w:val="0075005F"/>
    <w:rsid w:val="00750678"/>
    <w:rsid w:val="00751993"/>
    <w:rsid w:val="00751B62"/>
    <w:rsid w:val="007524A2"/>
    <w:rsid w:val="00752557"/>
    <w:rsid w:val="00754E61"/>
    <w:rsid w:val="0075534B"/>
    <w:rsid w:val="0075590F"/>
    <w:rsid w:val="00756741"/>
    <w:rsid w:val="007567B8"/>
    <w:rsid w:val="00756EC7"/>
    <w:rsid w:val="00761223"/>
    <w:rsid w:val="007618D1"/>
    <w:rsid w:val="00763378"/>
    <w:rsid w:val="0076356C"/>
    <w:rsid w:val="007635AC"/>
    <w:rsid w:val="007647E3"/>
    <w:rsid w:val="007649CB"/>
    <w:rsid w:val="00765410"/>
    <w:rsid w:val="0076658C"/>
    <w:rsid w:val="00767481"/>
    <w:rsid w:val="00770375"/>
    <w:rsid w:val="0077090B"/>
    <w:rsid w:val="00771534"/>
    <w:rsid w:val="00771D7A"/>
    <w:rsid w:val="00772179"/>
    <w:rsid w:val="00772A93"/>
    <w:rsid w:val="0077326E"/>
    <w:rsid w:val="007747AA"/>
    <w:rsid w:val="007747FA"/>
    <w:rsid w:val="007749AE"/>
    <w:rsid w:val="00775720"/>
    <w:rsid w:val="00776DE7"/>
    <w:rsid w:val="007776E9"/>
    <w:rsid w:val="007777ED"/>
    <w:rsid w:val="00780C48"/>
    <w:rsid w:val="0078199E"/>
    <w:rsid w:val="00782AC7"/>
    <w:rsid w:val="007845B5"/>
    <w:rsid w:val="00785CD8"/>
    <w:rsid w:val="00786243"/>
    <w:rsid w:val="007864E1"/>
    <w:rsid w:val="00786646"/>
    <w:rsid w:val="00787733"/>
    <w:rsid w:val="00787900"/>
    <w:rsid w:val="00787B43"/>
    <w:rsid w:val="00791631"/>
    <w:rsid w:val="00792717"/>
    <w:rsid w:val="00792F7C"/>
    <w:rsid w:val="007934B8"/>
    <w:rsid w:val="007951E9"/>
    <w:rsid w:val="00795671"/>
    <w:rsid w:val="00795B0F"/>
    <w:rsid w:val="007963BB"/>
    <w:rsid w:val="007964DD"/>
    <w:rsid w:val="00797282"/>
    <w:rsid w:val="007A067D"/>
    <w:rsid w:val="007A0E8C"/>
    <w:rsid w:val="007A11AA"/>
    <w:rsid w:val="007A13A3"/>
    <w:rsid w:val="007A1CC8"/>
    <w:rsid w:val="007A36DC"/>
    <w:rsid w:val="007A43D8"/>
    <w:rsid w:val="007A4DC0"/>
    <w:rsid w:val="007A55B1"/>
    <w:rsid w:val="007A5946"/>
    <w:rsid w:val="007A6990"/>
    <w:rsid w:val="007A6FE9"/>
    <w:rsid w:val="007B0502"/>
    <w:rsid w:val="007B262F"/>
    <w:rsid w:val="007B2D34"/>
    <w:rsid w:val="007B33A7"/>
    <w:rsid w:val="007B3C19"/>
    <w:rsid w:val="007B4EDE"/>
    <w:rsid w:val="007B51BF"/>
    <w:rsid w:val="007B561F"/>
    <w:rsid w:val="007B74F5"/>
    <w:rsid w:val="007C15E0"/>
    <w:rsid w:val="007C29BB"/>
    <w:rsid w:val="007C2B0E"/>
    <w:rsid w:val="007C347F"/>
    <w:rsid w:val="007C5649"/>
    <w:rsid w:val="007C5751"/>
    <w:rsid w:val="007C6935"/>
    <w:rsid w:val="007C6D01"/>
    <w:rsid w:val="007D00FB"/>
    <w:rsid w:val="007D0B26"/>
    <w:rsid w:val="007D0EE9"/>
    <w:rsid w:val="007D17CA"/>
    <w:rsid w:val="007D1A4E"/>
    <w:rsid w:val="007D2C4B"/>
    <w:rsid w:val="007D4840"/>
    <w:rsid w:val="007D4AB1"/>
    <w:rsid w:val="007D5304"/>
    <w:rsid w:val="007D5763"/>
    <w:rsid w:val="007D74F5"/>
    <w:rsid w:val="007D77FB"/>
    <w:rsid w:val="007D7F5D"/>
    <w:rsid w:val="007E1605"/>
    <w:rsid w:val="007E193A"/>
    <w:rsid w:val="007E1C14"/>
    <w:rsid w:val="007E1D37"/>
    <w:rsid w:val="007E1E62"/>
    <w:rsid w:val="007E38A0"/>
    <w:rsid w:val="007E47D8"/>
    <w:rsid w:val="007E486C"/>
    <w:rsid w:val="007E59DE"/>
    <w:rsid w:val="007E73F3"/>
    <w:rsid w:val="007E745D"/>
    <w:rsid w:val="007E7D6D"/>
    <w:rsid w:val="007F0738"/>
    <w:rsid w:val="007F389A"/>
    <w:rsid w:val="007F3907"/>
    <w:rsid w:val="007F3D2F"/>
    <w:rsid w:val="007F4520"/>
    <w:rsid w:val="007F51EB"/>
    <w:rsid w:val="007F5231"/>
    <w:rsid w:val="007F55E6"/>
    <w:rsid w:val="007F5C49"/>
    <w:rsid w:val="007F6400"/>
    <w:rsid w:val="0080219C"/>
    <w:rsid w:val="008028C7"/>
    <w:rsid w:val="00802BBD"/>
    <w:rsid w:val="00804074"/>
    <w:rsid w:val="00804312"/>
    <w:rsid w:val="00804A62"/>
    <w:rsid w:val="00804A9B"/>
    <w:rsid w:val="0080667B"/>
    <w:rsid w:val="00806890"/>
    <w:rsid w:val="00806DEC"/>
    <w:rsid w:val="008105BD"/>
    <w:rsid w:val="008108DB"/>
    <w:rsid w:val="0081157B"/>
    <w:rsid w:val="00811EA5"/>
    <w:rsid w:val="0081241E"/>
    <w:rsid w:val="008127E2"/>
    <w:rsid w:val="0081288E"/>
    <w:rsid w:val="008130CA"/>
    <w:rsid w:val="00813378"/>
    <w:rsid w:val="008145B4"/>
    <w:rsid w:val="008146ED"/>
    <w:rsid w:val="008156D8"/>
    <w:rsid w:val="00815832"/>
    <w:rsid w:val="00815906"/>
    <w:rsid w:val="00815AED"/>
    <w:rsid w:val="00815D4A"/>
    <w:rsid w:val="0081663A"/>
    <w:rsid w:val="00816B1D"/>
    <w:rsid w:val="00817BA7"/>
    <w:rsid w:val="00820571"/>
    <w:rsid w:val="00820DE8"/>
    <w:rsid w:val="008211B9"/>
    <w:rsid w:val="008233F8"/>
    <w:rsid w:val="008251F8"/>
    <w:rsid w:val="00826141"/>
    <w:rsid w:val="0082673B"/>
    <w:rsid w:val="00826868"/>
    <w:rsid w:val="0082780F"/>
    <w:rsid w:val="00831911"/>
    <w:rsid w:val="00832178"/>
    <w:rsid w:val="00834BEE"/>
    <w:rsid w:val="00835BEC"/>
    <w:rsid w:val="00835CC1"/>
    <w:rsid w:val="0083624A"/>
    <w:rsid w:val="00837460"/>
    <w:rsid w:val="00837CF4"/>
    <w:rsid w:val="00840687"/>
    <w:rsid w:val="00840E32"/>
    <w:rsid w:val="0084103C"/>
    <w:rsid w:val="00842356"/>
    <w:rsid w:val="00843726"/>
    <w:rsid w:val="00845251"/>
    <w:rsid w:val="0084544A"/>
    <w:rsid w:val="00845F9A"/>
    <w:rsid w:val="00845FDA"/>
    <w:rsid w:val="00846D9C"/>
    <w:rsid w:val="00846EB4"/>
    <w:rsid w:val="008471AE"/>
    <w:rsid w:val="008472E3"/>
    <w:rsid w:val="008504D1"/>
    <w:rsid w:val="00851B58"/>
    <w:rsid w:val="00851C14"/>
    <w:rsid w:val="00852D8E"/>
    <w:rsid w:val="00853C5E"/>
    <w:rsid w:val="00855992"/>
    <w:rsid w:val="0085639C"/>
    <w:rsid w:val="008622BD"/>
    <w:rsid w:val="00862612"/>
    <w:rsid w:val="00862A13"/>
    <w:rsid w:val="00862DE6"/>
    <w:rsid w:val="0086400E"/>
    <w:rsid w:val="00865D99"/>
    <w:rsid w:val="00870043"/>
    <w:rsid w:val="00870112"/>
    <w:rsid w:val="0087167E"/>
    <w:rsid w:val="00871C6A"/>
    <w:rsid w:val="0087219B"/>
    <w:rsid w:val="00872BB1"/>
    <w:rsid w:val="00874443"/>
    <w:rsid w:val="008749FE"/>
    <w:rsid w:val="0087588D"/>
    <w:rsid w:val="008768DD"/>
    <w:rsid w:val="00876BA3"/>
    <w:rsid w:val="008800C1"/>
    <w:rsid w:val="0088010A"/>
    <w:rsid w:val="00880473"/>
    <w:rsid w:val="008819F0"/>
    <w:rsid w:val="0088554D"/>
    <w:rsid w:val="0088574B"/>
    <w:rsid w:val="00885D10"/>
    <w:rsid w:val="00886C88"/>
    <w:rsid w:val="00886D01"/>
    <w:rsid w:val="00886EB9"/>
    <w:rsid w:val="00886EBF"/>
    <w:rsid w:val="008914C8"/>
    <w:rsid w:val="00891B50"/>
    <w:rsid w:val="00892B35"/>
    <w:rsid w:val="00894A6D"/>
    <w:rsid w:val="00894C5F"/>
    <w:rsid w:val="00895228"/>
    <w:rsid w:val="0089557B"/>
    <w:rsid w:val="008959BF"/>
    <w:rsid w:val="008961B5"/>
    <w:rsid w:val="00897145"/>
    <w:rsid w:val="008972E5"/>
    <w:rsid w:val="008A1378"/>
    <w:rsid w:val="008A1686"/>
    <w:rsid w:val="008A195E"/>
    <w:rsid w:val="008A2DAA"/>
    <w:rsid w:val="008A30BF"/>
    <w:rsid w:val="008A3139"/>
    <w:rsid w:val="008A379A"/>
    <w:rsid w:val="008A42D5"/>
    <w:rsid w:val="008A4943"/>
    <w:rsid w:val="008A582B"/>
    <w:rsid w:val="008A673E"/>
    <w:rsid w:val="008A6A14"/>
    <w:rsid w:val="008A70BC"/>
    <w:rsid w:val="008A75FB"/>
    <w:rsid w:val="008B00CE"/>
    <w:rsid w:val="008B034C"/>
    <w:rsid w:val="008B0D67"/>
    <w:rsid w:val="008B0E47"/>
    <w:rsid w:val="008B0EAF"/>
    <w:rsid w:val="008B1993"/>
    <w:rsid w:val="008B1AAE"/>
    <w:rsid w:val="008B1FD4"/>
    <w:rsid w:val="008B2FB2"/>
    <w:rsid w:val="008B31E8"/>
    <w:rsid w:val="008B4189"/>
    <w:rsid w:val="008B457E"/>
    <w:rsid w:val="008B4DEB"/>
    <w:rsid w:val="008B4E09"/>
    <w:rsid w:val="008B4FE5"/>
    <w:rsid w:val="008B5E6C"/>
    <w:rsid w:val="008B7B81"/>
    <w:rsid w:val="008B7D70"/>
    <w:rsid w:val="008C0FB6"/>
    <w:rsid w:val="008C1852"/>
    <w:rsid w:val="008C1989"/>
    <w:rsid w:val="008C426B"/>
    <w:rsid w:val="008C5046"/>
    <w:rsid w:val="008C6FED"/>
    <w:rsid w:val="008C7ADA"/>
    <w:rsid w:val="008D10CC"/>
    <w:rsid w:val="008D1F99"/>
    <w:rsid w:val="008D2CEF"/>
    <w:rsid w:val="008D33FD"/>
    <w:rsid w:val="008D3C0B"/>
    <w:rsid w:val="008D59E0"/>
    <w:rsid w:val="008D6805"/>
    <w:rsid w:val="008D7BF0"/>
    <w:rsid w:val="008D7C60"/>
    <w:rsid w:val="008E0799"/>
    <w:rsid w:val="008E0ED5"/>
    <w:rsid w:val="008E1D0E"/>
    <w:rsid w:val="008E3B5C"/>
    <w:rsid w:val="008E3C80"/>
    <w:rsid w:val="008E4B60"/>
    <w:rsid w:val="008E4C89"/>
    <w:rsid w:val="008E4DC9"/>
    <w:rsid w:val="008E5105"/>
    <w:rsid w:val="008E7091"/>
    <w:rsid w:val="008F0141"/>
    <w:rsid w:val="008F0DC6"/>
    <w:rsid w:val="008F21D4"/>
    <w:rsid w:val="008F25DD"/>
    <w:rsid w:val="008F3EB2"/>
    <w:rsid w:val="008F4A89"/>
    <w:rsid w:val="008F550A"/>
    <w:rsid w:val="008F6303"/>
    <w:rsid w:val="008F68B4"/>
    <w:rsid w:val="008F7CB8"/>
    <w:rsid w:val="0090049D"/>
    <w:rsid w:val="00900E8B"/>
    <w:rsid w:val="0090166F"/>
    <w:rsid w:val="00901845"/>
    <w:rsid w:val="0090291E"/>
    <w:rsid w:val="00902961"/>
    <w:rsid w:val="00903007"/>
    <w:rsid w:val="0090320C"/>
    <w:rsid w:val="009040EF"/>
    <w:rsid w:val="00904243"/>
    <w:rsid w:val="00904441"/>
    <w:rsid w:val="009057C2"/>
    <w:rsid w:val="00905F51"/>
    <w:rsid w:val="0091015F"/>
    <w:rsid w:val="009102A1"/>
    <w:rsid w:val="0091264A"/>
    <w:rsid w:val="00912A60"/>
    <w:rsid w:val="00914173"/>
    <w:rsid w:val="0091427B"/>
    <w:rsid w:val="00914494"/>
    <w:rsid w:val="00914637"/>
    <w:rsid w:val="00914CDE"/>
    <w:rsid w:val="00916173"/>
    <w:rsid w:val="009215D3"/>
    <w:rsid w:val="0092160E"/>
    <w:rsid w:val="00921FDF"/>
    <w:rsid w:val="009221D8"/>
    <w:rsid w:val="00923680"/>
    <w:rsid w:val="00923C48"/>
    <w:rsid w:val="00923EE6"/>
    <w:rsid w:val="0092471F"/>
    <w:rsid w:val="00924B63"/>
    <w:rsid w:val="00924B72"/>
    <w:rsid w:val="00924F6D"/>
    <w:rsid w:val="00927E7E"/>
    <w:rsid w:val="00930380"/>
    <w:rsid w:val="00931551"/>
    <w:rsid w:val="00931DF8"/>
    <w:rsid w:val="00931FF1"/>
    <w:rsid w:val="00932127"/>
    <w:rsid w:val="00932FB1"/>
    <w:rsid w:val="00933210"/>
    <w:rsid w:val="009333CC"/>
    <w:rsid w:val="00933BD9"/>
    <w:rsid w:val="00933C35"/>
    <w:rsid w:val="0093432A"/>
    <w:rsid w:val="009344E3"/>
    <w:rsid w:val="00935E13"/>
    <w:rsid w:val="009361BF"/>
    <w:rsid w:val="00937B83"/>
    <w:rsid w:val="00937F6F"/>
    <w:rsid w:val="00940E87"/>
    <w:rsid w:val="009410DE"/>
    <w:rsid w:val="009424F6"/>
    <w:rsid w:val="00942E13"/>
    <w:rsid w:val="0094328C"/>
    <w:rsid w:val="009441D2"/>
    <w:rsid w:val="0094462D"/>
    <w:rsid w:val="00944DAE"/>
    <w:rsid w:val="009452DA"/>
    <w:rsid w:val="00945FFB"/>
    <w:rsid w:val="00946BFC"/>
    <w:rsid w:val="00947A0A"/>
    <w:rsid w:val="00950A77"/>
    <w:rsid w:val="009518E2"/>
    <w:rsid w:val="00951A3A"/>
    <w:rsid w:val="0095202A"/>
    <w:rsid w:val="00952054"/>
    <w:rsid w:val="00952279"/>
    <w:rsid w:val="00953D98"/>
    <w:rsid w:val="00960951"/>
    <w:rsid w:val="009617F6"/>
    <w:rsid w:val="00961A9E"/>
    <w:rsid w:val="009620B9"/>
    <w:rsid w:val="009624F1"/>
    <w:rsid w:val="00962775"/>
    <w:rsid w:val="00963B5A"/>
    <w:rsid w:val="00964CB9"/>
    <w:rsid w:val="00964CFF"/>
    <w:rsid w:val="00965142"/>
    <w:rsid w:val="009651BE"/>
    <w:rsid w:val="00965DB2"/>
    <w:rsid w:val="009676F5"/>
    <w:rsid w:val="00971778"/>
    <w:rsid w:val="00971D42"/>
    <w:rsid w:val="00972723"/>
    <w:rsid w:val="009739A9"/>
    <w:rsid w:val="00974A5C"/>
    <w:rsid w:val="00976A83"/>
    <w:rsid w:val="0098063C"/>
    <w:rsid w:val="009825A2"/>
    <w:rsid w:val="009829C5"/>
    <w:rsid w:val="00982DEB"/>
    <w:rsid w:val="00984351"/>
    <w:rsid w:val="009848F2"/>
    <w:rsid w:val="00985322"/>
    <w:rsid w:val="00985B42"/>
    <w:rsid w:val="0098795B"/>
    <w:rsid w:val="009900AE"/>
    <w:rsid w:val="009908EB"/>
    <w:rsid w:val="009909F3"/>
    <w:rsid w:val="00990DE8"/>
    <w:rsid w:val="009911AE"/>
    <w:rsid w:val="00992505"/>
    <w:rsid w:val="00992AA4"/>
    <w:rsid w:val="009940BD"/>
    <w:rsid w:val="009962C6"/>
    <w:rsid w:val="00997ADF"/>
    <w:rsid w:val="00997B7B"/>
    <w:rsid w:val="009A0973"/>
    <w:rsid w:val="009A0FAE"/>
    <w:rsid w:val="009A18AE"/>
    <w:rsid w:val="009A1969"/>
    <w:rsid w:val="009A29C2"/>
    <w:rsid w:val="009A34D7"/>
    <w:rsid w:val="009A4255"/>
    <w:rsid w:val="009A4412"/>
    <w:rsid w:val="009A4473"/>
    <w:rsid w:val="009A44A7"/>
    <w:rsid w:val="009A459C"/>
    <w:rsid w:val="009A5356"/>
    <w:rsid w:val="009A5B60"/>
    <w:rsid w:val="009A6962"/>
    <w:rsid w:val="009A7907"/>
    <w:rsid w:val="009B024E"/>
    <w:rsid w:val="009B0CA3"/>
    <w:rsid w:val="009B4E96"/>
    <w:rsid w:val="009B51CC"/>
    <w:rsid w:val="009B590E"/>
    <w:rsid w:val="009B5F6F"/>
    <w:rsid w:val="009C0755"/>
    <w:rsid w:val="009C32C6"/>
    <w:rsid w:val="009C3306"/>
    <w:rsid w:val="009C4085"/>
    <w:rsid w:val="009C4366"/>
    <w:rsid w:val="009C4D60"/>
    <w:rsid w:val="009C5F9F"/>
    <w:rsid w:val="009C63CA"/>
    <w:rsid w:val="009C6F5C"/>
    <w:rsid w:val="009D153D"/>
    <w:rsid w:val="009D1F5E"/>
    <w:rsid w:val="009D3468"/>
    <w:rsid w:val="009D44D5"/>
    <w:rsid w:val="009D762B"/>
    <w:rsid w:val="009D7F25"/>
    <w:rsid w:val="009E0416"/>
    <w:rsid w:val="009E0D46"/>
    <w:rsid w:val="009E29BD"/>
    <w:rsid w:val="009E3FBE"/>
    <w:rsid w:val="009E403E"/>
    <w:rsid w:val="009E40FF"/>
    <w:rsid w:val="009E50E8"/>
    <w:rsid w:val="009E53B8"/>
    <w:rsid w:val="009E5D3F"/>
    <w:rsid w:val="009E5DE3"/>
    <w:rsid w:val="009E711F"/>
    <w:rsid w:val="009F474F"/>
    <w:rsid w:val="009F4795"/>
    <w:rsid w:val="009F5977"/>
    <w:rsid w:val="009F5FC4"/>
    <w:rsid w:val="009F6980"/>
    <w:rsid w:val="009F71BD"/>
    <w:rsid w:val="009F796E"/>
    <w:rsid w:val="00A0402F"/>
    <w:rsid w:val="00A0420C"/>
    <w:rsid w:val="00A04D93"/>
    <w:rsid w:val="00A051ED"/>
    <w:rsid w:val="00A0676E"/>
    <w:rsid w:val="00A06AD9"/>
    <w:rsid w:val="00A1067A"/>
    <w:rsid w:val="00A10863"/>
    <w:rsid w:val="00A10EF8"/>
    <w:rsid w:val="00A128C9"/>
    <w:rsid w:val="00A137C3"/>
    <w:rsid w:val="00A15A28"/>
    <w:rsid w:val="00A17B89"/>
    <w:rsid w:val="00A17BE3"/>
    <w:rsid w:val="00A21161"/>
    <w:rsid w:val="00A21B87"/>
    <w:rsid w:val="00A22DA6"/>
    <w:rsid w:val="00A22DAF"/>
    <w:rsid w:val="00A2326D"/>
    <w:rsid w:val="00A23277"/>
    <w:rsid w:val="00A24973"/>
    <w:rsid w:val="00A25A11"/>
    <w:rsid w:val="00A25C0B"/>
    <w:rsid w:val="00A26814"/>
    <w:rsid w:val="00A26D75"/>
    <w:rsid w:val="00A2745A"/>
    <w:rsid w:val="00A301BA"/>
    <w:rsid w:val="00A304A7"/>
    <w:rsid w:val="00A325A4"/>
    <w:rsid w:val="00A33219"/>
    <w:rsid w:val="00A35066"/>
    <w:rsid w:val="00A36E13"/>
    <w:rsid w:val="00A36F3B"/>
    <w:rsid w:val="00A378FC"/>
    <w:rsid w:val="00A4073F"/>
    <w:rsid w:val="00A40E00"/>
    <w:rsid w:val="00A43AFD"/>
    <w:rsid w:val="00A46DB5"/>
    <w:rsid w:val="00A46F8C"/>
    <w:rsid w:val="00A47AC3"/>
    <w:rsid w:val="00A51159"/>
    <w:rsid w:val="00A51E0F"/>
    <w:rsid w:val="00A51E70"/>
    <w:rsid w:val="00A52692"/>
    <w:rsid w:val="00A543E6"/>
    <w:rsid w:val="00A546CC"/>
    <w:rsid w:val="00A54EE3"/>
    <w:rsid w:val="00A5549E"/>
    <w:rsid w:val="00A55C92"/>
    <w:rsid w:val="00A55CA6"/>
    <w:rsid w:val="00A564BF"/>
    <w:rsid w:val="00A566FC"/>
    <w:rsid w:val="00A61DF7"/>
    <w:rsid w:val="00A621A5"/>
    <w:rsid w:val="00A62D3F"/>
    <w:rsid w:val="00A6394C"/>
    <w:rsid w:val="00A64DF4"/>
    <w:rsid w:val="00A65E41"/>
    <w:rsid w:val="00A6605D"/>
    <w:rsid w:val="00A665C1"/>
    <w:rsid w:val="00A668B6"/>
    <w:rsid w:val="00A6707E"/>
    <w:rsid w:val="00A701DD"/>
    <w:rsid w:val="00A703BD"/>
    <w:rsid w:val="00A709AC"/>
    <w:rsid w:val="00A7117D"/>
    <w:rsid w:val="00A71A73"/>
    <w:rsid w:val="00A7262F"/>
    <w:rsid w:val="00A733CA"/>
    <w:rsid w:val="00A74FE5"/>
    <w:rsid w:val="00A7662D"/>
    <w:rsid w:val="00A76BA2"/>
    <w:rsid w:val="00A81E65"/>
    <w:rsid w:val="00A822DC"/>
    <w:rsid w:val="00A829F7"/>
    <w:rsid w:val="00A82DED"/>
    <w:rsid w:val="00A83165"/>
    <w:rsid w:val="00A840C4"/>
    <w:rsid w:val="00A840D4"/>
    <w:rsid w:val="00A846B7"/>
    <w:rsid w:val="00A849F9"/>
    <w:rsid w:val="00A84FEE"/>
    <w:rsid w:val="00A85BB0"/>
    <w:rsid w:val="00A86426"/>
    <w:rsid w:val="00A868A9"/>
    <w:rsid w:val="00A86D26"/>
    <w:rsid w:val="00A8740D"/>
    <w:rsid w:val="00A87AAF"/>
    <w:rsid w:val="00A90211"/>
    <w:rsid w:val="00A91BEF"/>
    <w:rsid w:val="00A92BAD"/>
    <w:rsid w:val="00A92DF5"/>
    <w:rsid w:val="00A9318E"/>
    <w:rsid w:val="00A96DE4"/>
    <w:rsid w:val="00A97D70"/>
    <w:rsid w:val="00AA041D"/>
    <w:rsid w:val="00AA0AE4"/>
    <w:rsid w:val="00AA0CAE"/>
    <w:rsid w:val="00AA0F21"/>
    <w:rsid w:val="00AA1B0C"/>
    <w:rsid w:val="00AA1F33"/>
    <w:rsid w:val="00AA34E8"/>
    <w:rsid w:val="00AA3A39"/>
    <w:rsid w:val="00AA3B51"/>
    <w:rsid w:val="00AA4CB1"/>
    <w:rsid w:val="00AA4EFF"/>
    <w:rsid w:val="00AA513D"/>
    <w:rsid w:val="00AA56AF"/>
    <w:rsid w:val="00AA5C05"/>
    <w:rsid w:val="00AA6DDB"/>
    <w:rsid w:val="00AA7AF4"/>
    <w:rsid w:val="00AB01BF"/>
    <w:rsid w:val="00AB0363"/>
    <w:rsid w:val="00AB0C5F"/>
    <w:rsid w:val="00AB1405"/>
    <w:rsid w:val="00AB2495"/>
    <w:rsid w:val="00AB378C"/>
    <w:rsid w:val="00AB394F"/>
    <w:rsid w:val="00AB3C99"/>
    <w:rsid w:val="00AB4AAD"/>
    <w:rsid w:val="00AB615B"/>
    <w:rsid w:val="00AB63EF"/>
    <w:rsid w:val="00AB6ADF"/>
    <w:rsid w:val="00AB719E"/>
    <w:rsid w:val="00AB77D2"/>
    <w:rsid w:val="00AB79ED"/>
    <w:rsid w:val="00AC05C3"/>
    <w:rsid w:val="00AC0C61"/>
    <w:rsid w:val="00AC2BFE"/>
    <w:rsid w:val="00AC3999"/>
    <w:rsid w:val="00AC4038"/>
    <w:rsid w:val="00AC42C6"/>
    <w:rsid w:val="00AC62D6"/>
    <w:rsid w:val="00AC66F8"/>
    <w:rsid w:val="00AC6AE6"/>
    <w:rsid w:val="00AC7150"/>
    <w:rsid w:val="00AC7407"/>
    <w:rsid w:val="00AC7ACF"/>
    <w:rsid w:val="00AD0651"/>
    <w:rsid w:val="00AD07D4"/>
    <w:rsid w:val="00AD0C92"/>
    <w:rsid w:val="00AD0CEC"/>
    <w:rsid w:val="00AD1B58"/>
    <w:rsid w:val="00AD2838"/>
    <w:rsid w:val="00AD28F6"/>
    <w:rsid w:val="00AD2B92"/>
    <w:rsid w:val="00AD2D29"/>
    <w:rsid w:val="00AD3425"/>
    <w:rsid w:val="00AD3444"/>
    <w:rsid w:val="00AD3630"/>
    <w:rsid w:val="00AD36D2"/>
    <w:rsid w:val="00AD3A83"/>
    <w:rsid w:val="00AD46F9"/>
    <w:rsid w:val="00AD4789"/>
    <w:rsid w:val="00AD4BFF"/>
    <w:rsid w:val="00AD6E86"/>
    <w:rsid w:val="00AD6F42"/>
    <w:rsid w:val="00AD70D8"/>
    <w:rsid w:val="00AD7841"/>
    <w:rsid w:val="00AD78DF"/>
    <w:rsid w:val="00AE0239"/>
    <w:rsid w:val="00AE02D2"/>
    <w:rsid w:val="00AE1715"/>
    <w:rsid w:val="00AE17A1"/>
    <w:rsid w:val="00AE2860"/>
    <w:rsid w:val="00AE2A9A"/>
    <w:rsid w:val="00AE2C00"/>
    <w:rsid w:val="00AE37D5"/>
    <w:rsid w:val="00AE3A37"/>
    <w:rsid w:val="00AE46ED"/>
    <w:rsid w:val="00AE6E24"/>
    <w:rsid w:val="00AE707C"/>
    <w:rsid w:val="00AE7820"/>
    <w:rsid w:val="00AF04D4"/>
    <w:rsid w:val="00AF0B9A"/>
    <w:rsid w:val="00AF0BB4"/>
    <w:rsid w:val="00AF0FE2"/>
    <w:rsid w:val="00AF15AD"/>
    <w:rsid w:val="00AF38B9"/>
    <w:rsid w:val="00AF414E"/>
    <w:rsid w:val="00AF4AAE"/>
    <w:rsid w:val="00AF51B1"/>
    <w:rsid w:val="00AF54BA"/>
    <w:rsid w:val="00AF586F"/>
    <w:rsid w:val="00B001AC"/>
    <w:rsid w:val="00B01EFD"/>
    <w:rsid w:val="00B02913"/>
    <w:rsid w:val="00B0360B"/>
    <w:rsid w:val="00B037F0"/>
    <w:rsid w:val="00B0414F"/>
    <w:rsid w:val="00B04490"/>
    <w:rsid w:val="00B05799"/>
    <w:rsid w:val="00B06562"/>
    <w:rsid w:val="00B06608"/>
    <w:rsid w:val="00B07B06"/>
    <w:rsid w:val="00B10249"/>
    <w:rsid w:val="00B109EF"/>
    <w:rsid w:val="00B112A8"/>
    <w:rsid w:val="00B13E3F"/>
    <w:rsid w:val="00B14412"/>
    <w:rsid w:val="00B14D28"/>
    <w:rsid w:val="00B151C2"/>
    <w:rsid w:val="00B15638"/>
    <w:rsid w:val="00B15AB0"/>
    <w:rsid w:val="00B169CA"/>
    <w:rsid w:val="00B1728F"/>
    <w:rsid w:val="00B17A1B"/>
    <w:rsid w:val="00B21764"/>
    <w:rsid w:val="00B23919"/>
    <w:rsid w:val="00B23929"/>
    <w:rsid w:val="00B23C10"/>
    <w:rsid w:val="00B240F5"/>
    <w:rsid w:val="00B24499"/>
    <w:rsid w:val="00B24514"/>
    <w:rsid w:val="00B260C6"/>
    <w:rsid w:val="00B27B14"/>
    <w:rsid w:val="00B27C4A"/>
    <w:rsid w:val="00B3037C"/>
    <w:rsid w:val="00B3142A"/>
    <w:rsid w:val="00B34781"/>
    <w:rsid w:val="00B361BD"/>
    <w:rsid w:val="00B3660F"/>
    <w:rsid w:val="00B37958"/>
    <w:rsid w:val="00B42FB3"/>
    <w:rsid w:val="00B44047"/>
    <w:rsid w:val="00B4426A"/>
    <w:rsid w:val="00B44B81"/>
    <w:rsid w:val="00B45796"/>
    <w:rsid w:val="00B474B6"/>
    <w:rsid w:val="00B50DB5"/>
    <w:rsid w:val="00B5219E"/>
    <w:rsid w:val="00B528D4"/>
    <w:rsid w:val="00B53082"/>
    <w:rsid w:val="00B53386"/>
    <w:rsid w:val="00B53E9D"/>
    <w:rsid w:val="00B54692"/>
    <w:rsid w:val="00B55021"/>
    <w:rsid w:val="00B551FB"/>
    <w:rsid w:val="00B55403"/>
    <w:rsid w:val="00B561C5"/>
    <w:rsid w:val="00B57181"/>
    <w:rsid w:val="00B5752D"/>
    <w:rsid w:val="00B57752"/>
    <w:rsid w:val="00B603EE"/>
    <w:rsid w:val="00B606D1"/>
    <w:rsid w:val="00B607FF"/>
    <w:rsid w:val="00B60AFA"/>
    <w:rsid w:val="00B61D1F"/>
    <w:rsid w:val="00B64612"/>
    <w:rsid w:val="00B6462F"/>
    <w:rsid w:val="00B651D7"/>
    <w:rsid w:val="00B654FA"/>
    <w:rsid w:val="00B6571A"/>
    <w:rsid w:val="00B6590A"/>
    <w:rsid w:val="00B65A69"/>
    <w:rsid w:val="00B665B9"/>
    <w:rsid w:val="00B6677C"/>
    <w:rsid w:val="00B66BAC"/>
    <w:rsid w:val="00B66E83"/>
    <w:rsid w:val="00B709CD"/>
    <w:rsid w:val="00B7199F"/>
    <w:rsid w:val="00B7237E"/>
    <w:rsid w:val="00B723BA"/>
    <w:rsid w:val="00B72EC1"/>
    <w:rsid w:val="00B73429"/>
    <w:rsid w:val="00B73435"/>
    <w:rsid w:val="00B74367"/>
    <w:rsid w:val="00B751AB"/>
    <w:rsid w:val="00B7554D"/>
    <w:rsid w:val="00B76B9C"/>
    <w:rsid w:val="00B7720A"/>
    <w:rsid w:val="00B80925"/>
    <w:rsid w:val="00B82338"/>
    <w:rsid w:val="00B828BD"/>
    <w:rsid w:val="00B855B9"/>
    <w:rsid w:val="00B85793"/>
    <w:rsid w:val="00B87048"/>
    <w:rsid w:val="00B90680"/>
    <w:rsid w:val="00B90731"/>
    <w:rsid w:val="00B91449"/>
    <w:rsid w:val="00B91778"/>
    <w:rsid w:val="00B91965"/>
    <w:rsid w:val="00B9216A"/>
    <w:rsid w:val="00B922AC"/>
    <w:rsid w:val="00B92B95"/>
    <w:rsid w:val="00B964AB"/>
    <w:rsid w:val="00B96E01"/>
    <w:rsid w:val="00BA0AF3"/>
    <w:rsid w:val="00BA184A"/>
    <w:rsid w:val="00BA2C61"/>
    <w:rsid w:val="00BA2E41"/>
    <w:rsid w:val="00BA44B1"/>
    <w:rsid w:val="00BA476F"/>
    <w:rsid w:val="00BA4ECC"/>
    <w:rsid w:val="00BA52AE"/>
    <w:rsid w:val="00BA56FE"/>
    <w:rsid w:val="00BA6A61"/>
    <w:rsid w:val="00BA726B"/>
    <w:rsid w:val="00BB034D"/>
    <w:rsid w:val="00BB0D6D"/>
    <w:rsid w:val="00BB1A13"/>
    <w:rsid w:val="00BB1F80"/>
    <w:rsid w:val="00BB274F"/>
    <w:rsid w:val="00BB54F9"/>
    <w:rsid w:val="00BB590D"/>
    <w:rsid w:val="00BB6B66"/>
    <w:rsid w:val="00BB712C"/>
    <w:rsid w:val="00BB7310"/>
    <w:rsid w:val="00BB77BE"/>
    <w:rsid w:val="00BC0CAF"/>
    <w:rsid w:val="00BC0CD9"/>
    <w:rsid w:val="00BC0FCA"/>
    <w:rsid w:val="00BC13A7"/>
    <w:rsid w:val="00BC27B2"/>
    <w:rsid w:val="00BC35A9"/>
    <w:rsid w:val="00BC3DBC"/>
    <w:rsid w:val="00BC4499"/>
    <w:rsid w:val="00BC50FB"/>
    <w:rsid w:val="00BC556F"/>
    <w:rsid w:val="00BC5948"/>
    <w:rsid w:val="00BC5ACC"/>
    <w:rsid w:val="00BC5D4C"/>
    <w:rsid w:val="00BC6F11"/>
    <w:rsid w:val="00BD0556"/>
    <w:rsid w:val="00BD0DD6"/>
    <w:rsid w:val="00BD0DF9"/>
    <w:rsid w:val="00BD1487"/>
    <w:rsid w:val="00BD2483"/>
    <w:rsid w:val="00BD257C"/>
    <w:rsid w:val="00BD375C"/>
    <w:rsid w:val="00BD3BFE"/>
    <w:rsid w:val="00BD3FF1"/>
    <w:rsid w:val="00BD405A"/>
    <w:rsid w:val="00BD4C43"/>
    <w:rsid w:val="00BD4DBE"/>
    <w:rsid w:val="00BD53AE"/>
    <w:rsid w:val="00BD56FF"/>
    <w:rsid w:val="00BD574C"/>
    <w:rsid w:val="00BD5B5C"/>
    <w:rsid w:val="00BD65CE"/>
    <w:rsid w:val="00BD6832"/>
    <w:rsid w:val="00BD6D0C"/>
    <w:rsid w:val="00BD7391"/>
    <w:rsid w:val="00BE30EA"/>
    <w:rsid w:val="00BE32A4"/>
    <w:rsid w:val="00BE4201"/>
    <w:rsid w:val="00BE4D3D"/>
    <w:rsid w:val="00BE4E7C"/>
    <w:rsid w:val="00BE5A34"/>
    <w:rsid w:val="00BE73E7"/>
    <w:rsid w:val="00BE7F1C"/>
    <w:rsid w:val="00BF016D"/>
    <w:rsid w:val="00BF152C"/>
    <w:rsid w:val="00BF16D1"/>
    <w:rsid w:val="00BF1D06"/>
    <w:rsid w:val="00BF1EF1"/>
    <w:rsid w:val="00BF2CC2"/>
    <w:rsid w:val="00BF2FF3"/>
    <w:rsid w:val="00BF5539"/>
    <w:rsid w:val="00BF6EAA"/>
    <w:rsid w:val="00C01067"/>
    <w:rsid w:val="00C0306A"/>
    <w:rsid w:val="00C03856"/>
    <w:rsid w:val="00C03874"/>
    <w:rsid w:val="00C0414C"/>
    <w:rsid w:val="00C044EA"/>
    <w:rsid w:val="00C07B39"/>
    <w:rsid w:val="00C108ED"/>
    <w:rsid w:val="00C10B7D"/>
    <w:rsid w:val="00C1386E"/>
    <w:rsid w:val="00C139D4"/>
    <w:rsid w:val="00C13A43"/>
    <w:rsid w:val="00C14C63"/>
    <w:rsid w:val="00C14D52"/>
    <w:rsid w:val="00C167FD"/>
    <w:rsid w:val="00C16875"/>
    <w:rsid w:val="00C1687B"/>
    <w:rsid w:val="00C16B4D"/>
    <w:rsid w:val="00C16B8A"/>
    <w:rsid w:val="00C16BDC"/>
    <w:rsid w:val="00C16D9A"/>
    <w:rsid w:val="00C170A8"/>
    <w:rsid w:val="00C1754B"/>
    <w:rsid w:val="00C179BC"/>
    <w:rsid w:val="00C17A73"/>
    <w:rsid w:val="00C17F2C"/>
    <w:rsid w:val="00C201A9"/>
    <w:rsid w:val="00C203ED"/>
    <w:rsid w:val="00C2087D"/>
    <w:rsid w:val="00C209DC"/>
    <w:rsid w:val="00C22421"/>
    <w:rsid w:val="00C22870"/>
    <w:rsid w:val="00C22E99"/>
    <w:rsid w:val="00C23591"/>
    <w:rsid w:val="00C23F13"/>
    <w:rsid w:val="00C24C26"/>
    <w:rsid w:val="00C25FB0"/>
    <w:rsid w:val="00C26AF7"/>
    <w:rsid w:val="00C26E1D"/>
    <w:rsid w:val="00C27108"/>
    <w:rsid w:val="00C27A8F"/>
    <w:rsid w:val="00C3083A"/>
    <w:rsid w:val="00C3096C"/>
    <w:rsid w:val="00C30AEB"/>
    <w:rsid w:val="00C3111B"/>
    <w:rsid w:val="00C352CC"/>
    <w:rsid w:val="00C36375"/>
    <w:rsid w:val="00C36EC2"/>
    <w:rsid w:val="00C371DF"/>
    <w:rsid w:val="00C4171C"/>
    <w:rsid w:val="00C4190D"/>
    <w:rsid w:val="00C42800"/>
    <w:rsid w:val="00C4295D"/>
    <w:rsid w:val="00C42B1B"/>
    <w:rsid w:val="00C434F8"/>
    <w:rsid w:val="00C43829"/>
    <w:rsid w:val="00C443D4"/>
    <w:rsid w:val="00C44736"/>
    <w:rsid w:val="00C44A80"/>
    <w:rsid w:val="00C44FF1"/>
    <w:rsid w:val="00C451BE"/>
    <w:rsid w:val="00C45671"/>
    <w:rsid w:val="00C456B1"/>
    <w:rsid w:val="00C45C3B"/>
    <w:rsid w:val="00C4615C"/>
    <w:rsid w:val="00C46F42"/>
    <w:rsid w:val="00C500EC"/>
    <w:rsid w:val="00C50751"/>
    <w:rsid w:val="00C50CD7"/>
    <w:rsid w:val="00C51558"/>
    <w:rsid w:val="00C524AB"/>
    <w:rsid w:val="00C531C2"/>
    <w:rsid w:val="00C53655"/>
    <w:rsid w:val="00C53966"/>
    <w:rsid w:val="00C5641A"/>
    <w:rsid w:val="00C56A8C"/>
    <w:rsid w:val="00C56D53"/>
    <w:rsid w:val="00C57128"/>
    <w:rsid w:val="00C60A67"/>
    <w:rsid w:val="00C60C26"/>
    <w:rsid w:val="00C61872"/>
    <w:rsid w:val="00C62CF3"/>
    <w:rsid w:val="00C63222"/>
    <w:rsid w:val="00C63BE3"/>
    <w:rsid w:val="00C642BE"/>
    <w:rsid w:val="00C64524"/>
    <w:rsid w:val="00C649F9"/>
    <w:rsid w:val="00C64ABC"/>
    <w:rsid w:val="00C64F78"/>
    <w:rsid w:val="00C676C4"/>
    <w:rsid w:val="00C71801"/>
    <w:rsid w:val="00C73309"/>
    <w:rsid w:val="00C736F5"/>
    <w:rsid w:val="00C7483F"/>
    <w:rsid w:val="00C74F23"/>
    <w:rsid w:val="00C75F68"/>
    <w:rsid w:val="00C77269"/>
    <w:rsid w:val="00C7791C"/>
    <w:rsid w:val="00C80285"/>
    <w:rsid w:val="00C80316"/>
    <w:rsid w:val="00C805F2"/>
    <w:rsid w:val="00C817F7"/>
    <w:rsid w:val="00C81AC1"/>
    <w:rsid w:val="00C829AB"/>
    <w:rsid w:val="00C83070"/>
    <w:rsid w:val="00C8336D"/>
    <w:rsid w:val="00C841B7"/>
    <w:rsid w:val="00C8448D"/>
    <w:rsid w:val="00C8453B"/>
    <w:rsid w:val="00C84889"/>
    <w:rsid w:val="00C852B1"/>
    <w:rsid w:val="00C85E8B"/>
    <w:rsid w:val="00C86CFE"/>
    <w:rsid w:val="00C86F64"/>
    <w:rsid w:val="00C87BCF"/>
    <w:rsid w:val="00C903ED"/>
    <w:rsid w:val="00C90848"/>
    <w:rsid w:val="00C95121"/>
    <w:rsid w:val="00C95535"/>
    <w:rsid w:val="00C9765B"/>
    <w:rsid w:val="00CA0B16"/>
    <w:rsid w:val="00CA0B65"/>
    <w:rsid w:val="00CA0C6B"/>
    <w:rsid w:val="00CA1ADE"/>
    <w:rsid w:val="00CA3774"/>
    <w:rsid w:val="00CA3D7D"/>
    <w:rsid w:val="00CA56FB"/>
    <w:rsid w:val="00CA5B53"/>
    <w:rsid w:val="00CA5E5D"/>
    <w:rsid w:val="00CA6D21"/>
    <w:rsid w:val="00CA7A0D"/>
    <w:rsid w:val="00CA7C68"/>
    <w:rsid w:val="00CA7C96"/>
    <w:rsid w:val="00CB046B"/>
    <w:rsid w:val="00CB2428"/>
    <w:rsid w:val="00CB2F50"/>
    <w:rsid w:val="00CB3470"/>
    <w:rsid w:val="00CB3DF4"/>
    <w:rsid w:val="00CB4B5E"/>
    <w:rsid w:val="00CB4D4B"/>
    <w:rsid w:val="00CB6A72"/>
    <w:rsid w:val="00CB79D8"/>
    <w:rsid w:val="00CC02AF"/>
    <w:rsid w:val="00CC03BA"/>
    <w:rsid w:val="00CC1CF7"/>
    <w:rsid w:val="00CC1F5D"/>
    <w:rsid w:val="00CC29BF"/>
    <w:rsid w:val="00CC2C06"/>
    <w:rsid w:val="00CC3518"/>
    <w:rsid w:val="00CC4B3E"/>
    <w:rsid w:val="00CC7723"/>
    <w:rsid w:val="00CC7DDF"/>
    <w:rsid w:val="00CD0151"/>
    <w:rsid w:val="00CD032F"/>
    <w:rsid w:val="00CD0CF1"/>
    <w:rsid w:val="00CD147D"/>
    <w:rsid w:val="00CD2542"/>
    <w:rsid w:val="00CD2CCA"/>
    <w:rsid w:val="00CD4A2A"/>
    <w:rsid w:val="00CD4A77"/>
    <w:rsid w:val="00CD4E99"/>
    <w:rsid w:val="00CD65A8"/>
    <w:rsid w:val="00CE0994"/>
    <w:rsid w:val="00CE1333"/>
    <w:rsid w:val="00CE1DF6"/>
    <w:rsid w:val="00CE3952"/>
    <w:rsid w:val="00CE3AC9"/>
    <w:rsid w:val="00CE439D"/>
    <w:rsid w:val="00CE651C"/>
    <w:rsid w:val="00CE6E4D"/>
    <w:rsid w:val="00CE75D9"/>
    <w:rsid w:val="00CF00A9"/>
    <w:rsid w:val="00CF0E7F"/>
    <w:rsid w:val="00CF1534"/>
    <w:rsid w:val="00CF3851"/>
    <w:rsid w:val="00CF45F1"/>
    <w:rsid w:val="00CF4AFF"/>
    <w:rsid w:val="00CF5608"/>
    <w:rsid w:val="00CF5EB7"/>
    <w:rsid w:val="00CF6C12"/>
    <w:rsid w:val="00CF7300"/>
    <w:rsid w:val="00CF7639"/>
    <w:rsid w:val="00D00638"/>
    <w:rsid w:val="00D028FC"/>
    <w:rsid w:val="00D02D54"/>
    <w:rsid w:val="00D051D1"/>
    <w:rsid w:val="00D0557F"/>
    <w:rsid w:val="00D068B1"/>
    <w:rsid w:val="00D10A9C"/>
    <w:rsid w:val="00D10ABF"/>
    <w:rsid w:val="00D112A8"/>
    <w:rsid w:val="00D12464"/>
    <w:rsid w:val="00D12661"/>
    <w:rsid w:val="00D127FF"/>
    <w:rsid w:val="00D13DDB"/>
    <w:rsid w:val="00D15146"/>
    <w:rsid w:val="00D151C4"/>
    <w:rsid w:val="00D1533B"/>
    <w:rsid w:val="00D15F5F"/>
    <w:rsid w:val="00D16205"/>
    <w:rsid w:val="00D170E1"/>
    <w:rsid w:val="00D178D5"/>
    <w:rsid w:val="00D17EDA"/>
    <w:rsid w:val="00D20C40"/>
    <w:rsid w:val="00D20ECA"/>
    <w:rsid w:val="00D22B41"/>
    <w:rsid w:val="00D22E56"/>
    <w:rsid w:val="00D24070"/>
    <w:rsid w:val="00D25B73"/>
    <w:rsid w:val="00D2635A"/>
    <w:rsid w:val="00D26582"/>
    <w:rsid w:val="00D274A1"/>
    <w:rsid w:val="00D30965"/>
    <w:rsid w:val="00D30FBC"/>
    <w:rsid w:val="00D325AD"/>
    <w:rsid w:val="00D33EB1"/>
    <w:rsid w:val="00D3483A"/>
    <w:rsid w:val="00D34F42"/>
    <w:rsid w:val="00D355A3"/>
    <w:rsid w:val="00D40C09"/>
    <w:rsid w:val="00D40F1C"/>
    <w:rsid w:val="00D42239"/>
    <w:rsid w:val="00D42D4C"/>
    <w:rsid w:val="00D43BE1"/>
    <w:rsid w:val="00D442C4"/>
    <w:rsid w:val="00D45725"/>
    <w:rsid w:val="00D45C08"/>
    <w:rsid w:val="00D46DF6"/>
    <w:rsid w:val="00D47332"/>
    <w:rsid w:val="00D47B1E"/>
    <w:rsid w:val="00D50516"/>
    <w:rsid w:val="00D509FE"/>
    <w:rsid w:val="00D51878"/>
    <w:rsid w:val="00D52F76"/>
    <w:rsid w:val="00D5350E"/>
    <w:rsid w:val="00D54A79"/>
    <w:rsid w:val="00D54F6C"/>
    <w:rsid w:val="00D55E50"/>
    <w:rsid w:val="00D60CBE"/>
    <w:rsid w:val="00D61777"/>
    <w:rsid w:val="00D61827"/>
    <w:rsid w:val="00D618C9"/>
    <w:rsid w:val="00D636DD"/>
    <w:rsid w:val="00D63C78"/>
    <w:rsid w:val="00D63D76"/>
    <w:rsid w:val="00D64869"/>
    <w:rsid w:val="00D654F8"/>
    <w:rsid w:val="00D65A05"/>
    <w:rsid w:val="00D66177"/>
    <w:rsid w:val="00D6670E"/>
    <w:rsid w:val="00D66D33"/>
    <w:rsid w:val="00D67B2F"/>
    <w:rsid w:val="00D67FBF"/>
    <w:rsid w:val="00D700CC"/>
    <w:rsid w:val="00D72283"/>
    <w:rsid w:val="00D7305F"/>
    <w:rsid w:val="00D749B1"/>
    <w:rsid w:val="00D758BE"/>
    <w:rsid w:val="00D75CEB"/>
    <w:rsid w:val="00D763FD"/>
    <w:rsid w:val="00D76E7A"/>
    <w:rsid w:val="00D77343"/>
    <w:rsid w:val="00D80E05"/>
    <w:rsid w:val="00D81353"/>
    <w:rsid w:val="00D82AEC"/>
    <w:rsid w:val="00D83A20"/>
    <w:rsid w:val="00D8441C"/>
    <w:rsid w:val="00D849B0"/>
    <w:rsid w:val="00D84F29"/>
    <w:rsid w:val="00D85D2A"/>
    <w:rsid w:val="00D85F44"/>
    <w:rsid w:val="00D86AE8"/>
    <w:rsid w:val="00D900D8"/>
    <w:rsid w:val="00D90A6E"/>
    <w:rsid w:val="00D90BE7"/>
    <w:rsid w:val="00D92A46"/>
    <w:rsid w:val="00D939BE"/>
    <w:rsid w:val="00D93CEA"/>
    <w:rsid w:val="00D9462C"/>
    <w:rsid w:val="00D95F19"/>
    <w:rsid w:val="00D969B5"/>
    <w:rsid w:val="00D9741E"/>
    <w:rsid w:val="00D979BD"/>
    <w:rsid w:val="00D97F18"/>
    <w:rsid w:val="00DA0818"/>
    <w:rsid w:val="00DA255B"/>
    <w:rsid w:val="00DA2614"/>
    <w:rsid w:val="00DA310A"/>
    <w:rsid w:val="00DA347F"/>
    <w:rsid w:val="00DA372F"/>
    <w:rsid w:val="00DA3769"/>
    <w:rsid w:val="00DA4948"/>
    <w:rsid w:val="00DA5E17"/>
    <w:rsid w:val="00DA616A"/>
    <w:rsid w:val="00DA6EEE"/>
    <w:rsid w:val="00DA77F7"/>
    <w:rsid w:val="00DB10CD"/>
    <w:rsid w:val="00DB1316"/>
    <w:rsid w:val="00DB213F"/>
    <w:rsid w:val="00DB2DBB"/>
    <w:rsid w:val="00DB3219"/>
    <w:rsid w:val="00DB42B8"/>
    <w:rsid w:val="00DB47A1"/>
    <w:rsid w:val="00DB52BF"/>
    <w:rsid w:val="00DB5A63"/>
    <w:rsid w:val="00DB5FB9"/>
    <w:rsid w:val="00DB7124"/>
    <w:rsid w:val="00DC005A"/>
    <w:rsid w:val="00DC0783"/>
    <w:rsid w:val="00DC122A"/>
    <w:rsid w:val="00DC1294"/>
    <w:rsid w:val="00DC1689"/>
    <w:rsid w:val="00DC2397"/>
    <w:rsid w:val="00DC252D"/>
    <w:rsid w:val="00DC2C55"/>
    <w:rsid w:val="00DC3096"/>
    <w:rsid w:val="00DC3CB0"/>
    <w:rsid w:val="00DC4A1B"/>
    <w:rsid w:val="00DC4A22"/>
    <w:rsid w:val="00DC4FBE"/>
    <w:rsid w:val="00DC54AE"/>
    <w:rsid w:val="00DC55AB"/>
    <w:rsid w:val="00DC561B"/>
    <w:rsid w:val="00DC6CDD"/>
    <w:rsid w:val="00DC7F99"/>
    <w:rsid w:val="00DD14DD"/>
    <w:rsid w:val="00DD2D64"/>
    <w:rsid w:val="00DD2EC6"/>
    <w:rsid w:val="00DD344D"/>
    <w:rsid w:val="00DD34B5"/>
    <w:rsid w:val="00DD34BE"/>
    <w:rsid w:val="00DD4942"/>
    <w:rsid w:val="00DD4FB2"/>
    <w:rsid w:val="00DD5DC7"/>
    <w:rsid w:val="00DE03F4"/>
    <w:rsid w:val="00DE0577"/>
    <w:rsid w:val="00DE1467"/>
    <w:rsid w:val="00DE15EF"/>
    <w:rsid w:val="00DE1670"/>
    <w:rsid w:val="00DE1B94"/>
    <w:rsid w:val="00DE2236"/>
    <w:rsid w:val="00DE22FC"/>
    <w:rsid w:val="00DE2906"/>
    <w:rsid w:val="00DE2EE0"/>
    <w:rsid w:val="00DE44DD"/>
    <w:rsid w:val="00DE4B6E"/>
    <w:rsid w:val="00DE4C63"/>
    <w:rsid w:val="00DE582A"/>
    <w:rsid w:val="00DE5A77"/>
    <w:rsid w:val="00DE5FF8"/>
    <w:rsid w:val="00DF068E"/>
    <w:rsid w:val="00DF12A7"/>
    <w:rsid w:val="00DF1F82"/>
    <w:rsid w:val="00DF22D4"/>
    <w:rsid w:val="00DF3A76"/>
    <w:rsid w:val="00DF3B50"/>
    <w:rsid w:val="00DF4D02"/>
    <w:rsid w:val="00DF4DF5"/>
    <w:rsid w:val="00DF4E1B"/>
    <w:rsid w:val="00DF53A8"/>
    <w:rsid w:val="00DF5B2D"/>
    <w:rsid w:val="00DF63C9"/>
    <w:rsid w:val="00DF71A3"/>
    <w:rsid w:val="00E009FF"/>
    <w:rsid w:val="00E01CD0"/>
    <w:rsid w:val="00E05DF3"/>
    <w:rsid w:val="00E06C2B"/>
    <w:rsid w:val="00E06FBD"/>
    <w:rsid w:val="00E07D88"/>
    <w:rsid w:val="00E10172"/>
    <w:rsid w:val="00E108FC"/>
    <w:rsid w:val="00E117EA"/>
    <w:rsid w:val="00E1262E"/>
    <w:rsid w:val="00E1293A"/>
    <w:rsid w:val="00E136CB"/>
    <w:rsid w:val="00E13ABD"/>
    <w:rsid w:val="00E1473A"/>
    <w:rsid w:val="00E14CB2"/>
    <w:rsid w:val="00E14FCA"/>
    <w:rsid w:val="00E15504"/>
    <w:rsid w:val="00E159B9"/>
    <w:rsid w:val="00E16154"/>
    <w:rsid w:val="00E167A7"/>
    <w:rsid w:val="00E16B2F"/>
    <w:rsid w:val="00E17033"/>
    <w:rsid w:val="00E17185"/>
    <w:rsid w:val="00E17557"/>
    <w:rsid w:val="00E21588"/>
    <w:rsid w:val="00E2259C"/>
    <w:rsid w:val="00E22C7F"/>
    <w:rsid w:val="00E23802"/>
    <w:rsid w:val="00E23D34"/>
    <w:rsid w:val="00E25C8A"/>
    <w:rsid w:val="00E26B1D"/>
    <w:rsid w:val="00E27234"/>
    <w:rsid w:val="00E306C6"/>
    <w:rsid w:val="00E30D43"/>
    <w:rsid w:val="00E31696"/>
    <w:rsid w:val="00E31ECD"/>
    <w:rsid w:val="00E3276C"/>
    <w:rsid w:val="00E32F5E"/>
    <w:rsid w:val="00E338FC"/>
    <w:rsid w:val="00E33907"/>
    <w:rsid w:val="00E33BDA"/>
    <w:rsid w:val="00E33F7F"/>
    <w:rsid w:val="00E3401F"/>
    <w:rsid w:val="00E34AB4"/>
    <w:rsid w:val="00E34BFA"/>
    <w:rsid w:val="00E35036"/>
    <w:rsid w:val="00E352CF"/>
    <w:rsid w:val="00E352E7"/>
    <w:rsid w:val="00E35E20"/>
    <w:rsid w:val="00E36A35"/>
    <w:rsid w:val="00E374ED"/>
    <w:rsid w:val="00E415AA"/>
    <w:rsid w:val="00E41C9C"/>
    <w:rsid w:val="00E42BD0"/>
    <w:rsid w:val="00E43F8C"/>
    <w:rsid w:val="00E43F96"/>
    <w:rsid w:val="00E45665"/>
    <w:rsid w:val="00E469FC"/>
    <w:rsid w:val="00E47301"/>
    <w:rsid w:val="00E50085"/>
    <w:rsid w:val="00E500CC"/>
    <w:rsid w:val="00E5032C"/>
    <w:rsid w:val="00E5073C"/>
    <w:rsid w:val="00E5336C"/>
    <w:rsid w:val="00E53808"/>
    <w:rsid w:val="00E53884"/>
    <w:rsid w:val="00E544AB"/>
    <w:rsid w:val="00E54780"/>
    <w:rsid w:val="00E54C92"/>
    <w:rsid w:val="00E5552D"/>
    <w:rsid w:val="00E556A3"/>
    <w:rsid w:val="00E609E0"/>
    <w:rsid w:val="00E60A5D"/>
    <w:rsid w:val="00E617A2"/>
    <w:rsid w:val="00E61A9F"/>
    <w:rsid w:val="00E62D46"/>
    <w:rsid w:val="00E64F12"/>
    <w:rsid w:val="00E64FDD"/>
    <w:rsid w:val="00E65CF0"/>
    <w:rsid w:val="00E669C4"/>
    <w:rsid w:val="00E66A93"/>
    <w:rsid w:val="00E66ACB"/>
    <w:rsid w:val="00E66E26"/>
    <w:rsid w:val="00E67432"/>
    <w:rsid w:val="00E701E5"/>
    <w:rsid w:val="00E7076B"/>
    <w:rsid w:val="00E7133E"/>
    <w:rsid w:val="00E71DDA"/>
    <w:rsid w:val="00E732C7"/>
    <w:rsid w:val="00E738F2"/>
    <w:rsid w:val="00E74660"/>
    <w:rsid w:val="00E74A6A"/>
    <w:rsid w:val="00E74A7C"/>
    <w:rsid w:val="00E750E0"/>
    <w:rsid w:val="00E7670A"/>
    <w:rsid w:val="00E76990"/>
    <w:rsid w:val="00E76BF6"/>
    <w:rsid w:val="00E77063"/>
    <w:rsid w:val="00E80428"/>
    <w:rsid w:val="00E80482"/>
    <w:rsid w:val="00E81605"/>
    <w:rsid w:val="00E81BCF"/>
    <w:rsid w:val="00E81F39"/>
    <w:rsid w:val="00E82307"/>
    <w:rsid w:val="00E835FD"/>
    <w:rsid w:val="00E83DCA"/>
    <w:rsid w:val="00E83DD2"/>
    <w:rsid w:val="00E8557A"/>
    <w:rsid w:val="00E85FBC"/>
    <w:rsid w:val="00E86579"/>
    <w:rsid w:val="00E879EF"/>
    <w:rsid w:val="00E87B0F"/>
    <w:rsid w:val="00E9043F"/>
    <w:rsid w:val="00E904B7"/>
    <w:rsid w:val="00E91E5F"/>
    <w:rsid w:val="00E92826"/>
    <w:rsid w:val="00E92CDD"/>
    <w:rsid w:val="00E936A4"/>
    <w:rsid w:val="00E938BD"/>
    <w:rsid w:val="00E93AB7"/>
    <w:rsid w:val="00E93ADB"/>
    <w:rsid w:val="00E93D8C"/>
    <w:rsid w:val="00E93F54"/>
    <w:rsid w:val="00E97E56"/>
    <w:rsid w:val="00E97E95"/>
    <w:rsid w:val="00EA0BD2"/>
    <w:rsid w:val="00EA0DCA"/>
    <w:rsid w:val="00EA13F5"/>
    <w:rsid w:val="00EA18E9"/>
    <w:rsid w:val="00EA1CA0"/>
    <w:rsid w:val="00EA28C0"/>
    <w:rsid w:val="00EA2A57"/>
    <w:rsid w:val="00EA2B03"/>
    <w:rsid w:val="00EA3B12"/>
    <w:rsid w:val="00EA3C88"/>
    <w:rsid w:val="00EA7995"/>
    <w:rsid w:val="00EA7AC7"/>
    <w:rsid w:val="00EB09ED"/>
    <w:rsid w:val="00EB1723"/>
    <w:rsid w:val="00EB2076"/>
    <w:rsid w:val="00EB231B"/>
    <w:rsid w:val="00EB3FE0"/>
    <w:rsid w:val="00EB471B"/>
    <w:rsid w:val="00EB5585"/>
    <w:rsid w:val="00EB5785"/>
    <w:rsid w:val="00EB6253"/>
    <w:rsid w:val="00EB62B7"/>
    <w:rsid w:val="00EB661E"/>
    <w:rsid w:val="00EB6A16"/>
    <w:rsid w:val="00EB6BAC"/>
    <w:rsid w:val="00EB6F41"/>
    <w:rsid w:val="00EB6FE1"/>
    <w:rsid w:val="00EB7510"/>
    <w:rsid w:val="00EC024B"/>
    <w:rsid w:val="00EC0C59"/>
    <w:rsid w:val="00EC17D0"/>
    <w:rsid w:val="00EC1EEC"/>
    <w:rsid w:val="00EC2185"/>
    <w:rsid w:val="00EC4655"/>
    <w:rsid w:val="00EC51A9"/>
    <w:rsid w:val="00EC5B30"/>
    <w:rsid w:val="00EC6518"/>
    <w:rsid w:val="00EC67F6"/>
    <w:rsid w:val="00EC6F9B"/>
    <w:rsid w:val="00EC785C"/>
    <w:rsid w:val="00ED0298"/>
    <w:rsid w:val="00ED06EB"/>
    <w:rsid w:val="00ED11AD"/>
    <w:rsid w:val="00ED2953"/>
    <w:rsid w:val="00ED2991"/>
    <w:rsid w:val="00ED44B7"/>
    <w:rsid w:val="00ED4CEF"/>
    <w:rsid w:val="00ED5471"/>
    <w:rsid w:val="00ED5930"/>
    <w:rsid w:val="00ED5FD7"/>
    <w:rsid w:val="00ED68AB"/>
    <w:rsid w:val="00ED7298"/>
    <w:rsid w:val="00ED771C"/>
    <w:rsid w:val="00ED7A60"/>
    <w:rsid w:val="00EE004F"/>
    <w:rsid w:val="00EE0305"/>
    <w:rsid w:val="00EE1F5C"/>
    <w:rsid w:val="00EE2B2C"/>
    <w:rsid w:val="00EE38F1"/>
    <w:rsid w:val="00EE53AE"/>
    <w:rsid w:val="00EE5BE0"/>
    <w:rsid w:val="00EE6342"/>
    <w:rsid w:val="00EE6B59"/>
    <w:rsid w:val="00EE6D17"/>
    <w:rsid w:val="00EE6EB6"/>
    <w:rsid w:val="00EF1245"/>
    <w:rsid w:val="00EF1A65"/>
    <w:rsid w:val="00EF220D"/>
    <w:rsid w:val="00EF287E"/>
    <w:rsid w:val="00EF41ED"/>
    <w:rsid w:val="00EF44AC"/>
    <w:rsid w:val="00EF48BB"/>
    <w:rsid w:val="00EF4E11"/>
    <w:rsid w:val="00EF68B8"/>
    <w:rsid w:val="00F0025A"/>
    <w:rsid w:val="00F003A9"/>
    <w:rsid w:val="00F00A3F"/>
    <w:rsid w:val="00F00FF7"/>
    <w:rsid w:val="00F02CDD"/>
    <w:rsid w:val="00F034D9"/>
    <w:rsid w:val="00F0395F"/>
    <w:rsid w:val="00F03A34"/>
    <w:rsid w:val="00F04291"/>
    <w:rsid w:val="00F05FC5"/>
    <w:rsid w:val="00F06C04"/>
    <w:rsid w:val="00F07BC9"/>
    <w:rsid w:val="00F100FE"/>
    <w:rsid w:val="00F1146B"/>
    <w:rsid w:val="00F11521"/>
    <w:rsid w:val="00F11922"/>
    <w:rsid w:val="00F12DA3"/>
    <w:rsid w:val="00F1397F"/>
    <w:rsid w:val="00F13C4C"/>
    <w:rsid w:val="00F14CD9"/>
    <w:rsid w:val="00F16607"/>
    <w:rsid w:val="00F20307"/>
    <w:rsid w:val="00F21F6E"/>
    <w:rsid w:val="00F22DBA"/>
    <w:rsid w:val="00F236AE"/>
    <w:rsid w:val="00F23CE7"/>
    <w:rsid w:val="00F24F3E"/>
    <w:rsid w:val="00F25B3A"/>
    <w:rsid w:val="00F267C6"/>
    <w:rsid w:val="00F26C4C"/>
    <w:rsid w:val="00F27F26"/>
    <w:rsid w:val="00F307D2"/>
    <w:rsid w:val="00F30888"/>
    <w:rsid w:val="00F30CEF"/>
    <w:rsid w:val="00F321B9"/>
    <w:rsid w:val="00F332D3"/>
    <w:rsid w:val="00F3468A"/>
    <w:rsid w:val="00F34A3D"/>
    <w:rsid w:val="00F351C1"/>
    <w:rsid w:val="00F36895"/>
    <w:rsid w:val="00F37EC4"/>
    <w:rsid w:val="00F40DA1"/>
    <w:rsid w:val="00F414FF"/>
    <w:rsid w:val="00F421DA"/>
    <w:rsid w:val="00F435E4"/>
    <w:rsid w:val="00F43D11"/>
    <w:rsid w:val="00F43D62"/>
    <w:rsid w:val="00F43FC4"/>
    <w:rsid w:val="00F45436"/>
    <w:rsid w:val="00F45710"/>
    <w:rsid w:val="00F4639A"/>
    <w:rsid w:val="00F47CD3"/>
    <w:rsid w:val="00F50E5C"/>
    <w:rsid w:val="00F51CF5"/>
    <w:rsid w:val="00F51E65"/>
    <w:rsid w:val="00F520F8"/>
    <w:rsid w:val="00F529D0"/>
    <w:rsid w:val="00F53F7C"/>
    <w:rsid w:val="00F54C07"/>
    <w:rsid w:val="00F554F9"/>
    <w:rsid w:val="00F5554E"/>
    <w:rsid w:val="00F56145"/>
    <w:rsid w:val="00F56529"/>
    <w:rsid w:val="00F60C3D"/>
    <w:rsid w:val="00F61295"/>
    <w:rsid w:val="00F62085"/>
    <w:rsid w:val="00F62F98"/>
    <w:rsid w:val="00F64E63"/>
    <w:rsid w:val="00F668EB"/>
    <w:rsid w:val="00F6695D"/>
    <w:rsid w:val="00F67B18"/>
    <w:rsid w:val="00F700FE"/>
    <w:rsid w:val="00F714C3"/>
    <w:rsid w:val="00F71DF8"/>
    <w:rsid w:val="00F72583"/>
    <w:rsid w:val="00F72E66"/>
    <w:rsid w:val="00F733C4"/>
    <w:rsid w:val="00F74611"/>
    <w:rsid w:val="00F7526A"/>
    <w:rsid w:val="00F76393"/>
    <w:rsid w:val="00F76C2A"/>
    <w:rsid w:val="00F772EE"/>
    <w:rsid w:val="00F779E0"/>
    <w:rsid w:val="00F80425"/>
    <w:rsid w:val="00F812FB"/>
    <w:rsid w:val="00F813E8"/>
    <w:rsid w:val="00F81EA0"/>
    <w:rsid w:val="00F82E46"/>
    <w:rsid w:val="00F838AC"/>
    <w:rsid w:val="00F83E2C"/>
    <w:rsid w:val="00F8446B"/>
    <w:rsid w:val="00F8509D"/>
    <w:rsid w:val="00F8562B"/>
    <w:rsid w:val="00F85641"/>
    <w:rsid w:val="00F85F5B"/>
    <w:rsid w:val="00F8782E"/>
    <w:rsid w:val="00F878F8"/>
    <w:rsid w:val="00F903CC"/>
    <w:rsid w:val="00F90D2C"/>
    <w:rsid w:val="00F91CE7"/>
    <w:rsid w:val="00F92003"/>
    <w:rsid w:val="00F923A8"/>
    <w:rsid w:val="00F932BC"/>
    <w:rsid w:val="00F942C3"/>
    <w:rsid w:val="00F94921"/>
    <w:rsid w:val="00F949D0"/>
    <w:rsid w:val="00F96CA9"/>
    <w:rsid w:val="00F972F8"/>
    <w:rsid w:val="00F97AF0"/>
    <w:rsid w:val="00F97D6A"/>
    <w:rsid w:val="00FA080F"/>
    <w:rsid w:val="00FA2C48"/>
    <w:rsid w:val="00FA35CB"/>
    <w:rsid w:val="00FA41A8"/>
    <w:rsid w:val="00FA4BFD"/>
    <w:rsid w:val="00FA51CC"/>
    <w:rsid w:val="00FA602A"/>
    <w:rsid w:val="00FB001C"/>
    <w:rsid w:val="00FB0314"/>
    <w:rsid w:val="00FB0A3A"/>
    <w:rsid w:val="00FB0C32"/>
    <w:rsid w:val="00FB1800"/>
    <w:rsid w:val="00FB3202"/>
    <w:rsid w:val="00FB39CB"/>
    <w:rsid w:val="00FB3A15"/>
    <w:rsid w:val="00FB441A"/>
    <w:rsid w:val="00FB4749"/>
    <w:rsid w:val="00FB4A67"/>
    <w:rsid w:val="00FB4E81"/>
    <w:rsid w:val="00FB71B1"/>
    <w:rsid w:val="00FB7AA0"/>
    <w:rsid w:val="00FC0AA5"/>
    <w:rsid w:val="00FC2A51"/>
    <w:rsid w:val="00FC2F1E"/>
    <w:rsid w:val="00FC2FFE"/>
    <w:rsid w:val="00FC3724"/>
    <w:rsid w:val="00FC4405"/>
    <w:rsid w:val="00FC454C"/>
    <w:rsid w:val="00FC4CC7"/>
    <w:rsid w:val="00FC4E82"/>
    <w:rsid w:val="00FC59DD"/>
    <w:rsid w:val="00FC5B5A"/>
    <w:rsid w:val="00FC619D"/>
    <w:rsid w:val="00FD0E59"/>
    <w:rsid w:val="00FD11A4"/>
    <w:rsid w:val="00FD1F5F"/>
    <w:rsid w:val="00FD2F7E"/>
    <w:rsid w:val="00FD498A"/>
    <w:rsid w:val="00FD520A"/>
    <w:rsid w:val="00FD5F08"/>
    <w:rsid w:val="00FD6A76"/>
    <w:rsid w:val="00FE04EC"/>
    <w:rsid w:val="00FE06E9"/>
    <w:rsid w:val="00FE12BD"/>
    <w:rsid w:val="00FE1D70"/>
    <w:rsid w:val="00FE239E"/>
    <w:rsid w:val="00FE2903"/>
    <w:rsid w:val="00FE5C90"/>
    <w:rsid w:val="00FE661B"/>
    <w:rsid w:val="00FF041E"/>
    <w:rsid w:val="00FF0590"/>
    <w:rsid w:val="00FF50E9"/>
    <w:rsid w:val="00FF56D5"/>
    <w:rsid w:val="00FF5B2B"/>
    <w:rsid w:val="00FF7138"/>
    <w:rsid w:val="00FF7BEE"/>
    <w:rsid w:val="00FF7C8E"/>
    <w:rsid w:val="025A8917"/>
    <w:rsid w:val="02BC1B48"/>
    <w:rsid w:val="03B3CCA7"/>
    <w:rsid w:val="04A03890"/>
    <w:rsid w:val="04BF1E0E"/>
    <w:rsid w:val="063D9A12"/>
    <w:rsid w:val="07C47B97"/>
    <w:rsid w:val="07D33B1C"/>
    <w:rsid w:val="0894AB3A"/>
    <w:rsid w:val="090DA8AC"/>
    <w:rsid w:val="0A4DF231"/>
    <w:rsid w:val="0A813759"/>
    <w:rsid w:val="0ADB9C8A"/>
    <w:rsid w:val="0C4ABD9B"/>
    <w:rsid w:val="0C86F386"/>
    <w:rsid w:val="0DECF70C"/>
    <w:rsid w:val="0E64E7C6"/>
    <w:rsid w:val="0EAEF7F5"/>
    <w:rsid w:val="0FE7F5A6"/>
    <w:rsid w:val="106A9F54"/>
    <w:rsid w:val="10A26853"/>
    <w:rsid w:val="10BE4C72"/>
    <w:rsid w:val="10F63C68"/>
    <w:rsid w:val="110F79B3"/>
    <w:rsid w:val="111288F8"/>
    <w:rsid w:val="1165286B"/>
    <w:rsid w:val="1174A7D6"/>
    <w:rsid w:val="13F5F12F"/>
    <w:rsid w:val="14DA8EAA"/>
    <w:rsid w:val="1520DA59"/>
    <w:rsid w:val="155BD942"/>
    <w:rsid w:val="16EF9F18"/>
    <w:rsid w:val="1793C641"/>
    <w:rsid w:val="18B48295"/>
    <w:rsid w:val="19C5E885"/>
    <w:rsid w:val="19E6E8BD"/>
    <w:rsid w:val="1BABB92A"/>
    <w:rsid w:val="1BDCBEE7"/>
    <w:rsid w:val="1C135953"/>
    <w:rsid w:val="1C93FEE0"/>
    <w:rsid w:val="1DA1032D"/>
    <w:rsid w:val="1FAADBE0"/>
    <w:rsid w:val="204679CB"/>
    <w:rsid w:val="207CF46E"/>
    <w:rsid w:val="23508CAD"/>
    <w:rsid w:val="2367ACF8"/>
    <w:rsid w:val="23D11EB8"/>
    <w:rsid w:val="2506FBCD"/>
    <w:rsid w:val="25E5B4DB"/>
    <w:rsid w:val="25F2C1F5"/>
    <w:rsid w:val="27987128"/>
    <w:rsid w:val="27E820D4"/>
    <w:rsid w:val="28CCD313"/>
    <w:rsid w:val="28E48F77"/>
    <w:rsid w:val="29983CAC"/>
    <w:rsid w:val="2B95F22C"/>
    <w:rsid w:val="2C25D219"/>
    <w:rsid w:val="2C63F467"/>
    <w:rsid w:val="2D7B5A85"/>
    <w:rsid w:val="2EF71BAC"/>
    <w:rsid w:val="31497706"/>
    <w:rsid w:val="324A9E30"/>
    <w:rsid w:val="32D4F118"/>
    <w:rsid w:val="33270F3B"/>
    <w:rsid w:val="3358507A"/>
    <w:rsid w:val="341AEA64"/>
    <w:rsid w:val="34F3AB0C"/>
    <w:rsid w:val="35DF943B"/>
    <w:rsid w:val="360D721D"/>
    <w:rsid w:val="3718B9FA"/>
    <w:rsid w:val="37B4864D"/>
    <w:rsid w:val="38074616"/>
    <w:rsid w:val="391E3F44"/>
    <w:rsid w:val="392D457A"/>
    <w:rsid w:val="3A04C404"/>
    <w:rsid w:val="3ADC20EF"/>
    <w:rsid w:val="3B19E331"/>
    <w:rsid w:val="3B41E80B"/>
    <w:rsid w:val="3B5E133F"/>
    <w:rsid w:val="3B989FE3"/>
    <w:rsid w:val="3CE39DB9"/>
    <w:rsid w:val="3F7C4942"/>
    <w:rsid w:val="4136D411"/>
    <w:rsid w:val="429FD37C"/>
    <w:rsid w:val="437007C4"/>
    <w:rsid w:val="437B67CD"/>
    <w:rsid w:val="43FC809A"/>
    <w:rsid w:val="44967030"/>
    <w:rsid w:val="44C1D022"/>
    <w:rsid w:val="458C7FAF"/>
    <w:rsid w:val="45A9C8BF"/>
    <w:rsid w:val="45C2F085"/>
    <w:rsid w:val="4703B45A"/>
    <w:rsid w:val="474B47D8"/>
    <w:rsid w:val="481BF70F"/>
    <w:rsid w:val="481ED4F6"/>
    <w:rsid w:val="490A2656"/>
    <w:rsid w:val="4A47A8A4"/>
    <w:rsid w:val="4A838FE9"/>
    <w:rsid w:val="4CDEC3FC"/>
    <w:rsid w:val="4DE7494B"/>
    <w:rsid w:val="4EA7BB3C"/>
    <w:rsid w:val="4FD54316"/>
    <w:rsid w:val="5092FD22"/>
    <w:rsid w:val="50D15A84"/>
    <w:rsid w:val="517309A2"/>
    <w:rsid w:val="51F70F2A"/>
    <w:rsid w:val="531A5625"/>
    <w:rsid w:val="536674B2"/>
    <w:rsid w:val="539FB2E8"/>
    <w:rsid w:val="565348FC"/>
    <w:rsid w:val="571F690C"/>
    <w:rsid w:val="582FE0B7"/>
    <w:rsid w:val="58B5CB76"/>
    <w:rsid w:val="59630B81"/>
    <w:rsid w:val="5DD00B3A"/>
    <w:rsid w:val="5F62BCCF"/>
    <w:rsid w:val="5FAE9721"/>
    <w:rsid w:val="6093607A"/>
    <w:rsid w:val="61A733CF"/>
    <w:rsid w:val="61E7F8B1"/>
    <w:rsid w:val="62220339"/>
    <w:rsid w:val="62B14564"/>
    <w:rsid w:val="6380F21A"/>
    <w:rsid w:val="63E884AB"/>
    <w:rsid w:val="643AFCC5"/>
    <w:rsid w:val="67327242"/>
    <w:rsid w:val="676EDD16"/>
    <w:rsid w:val="680CC4E6"/>
    <w:rsid w:val="6967DA52"/>
    <w:rsid w:val="69A577EE"/>
    <w:rsid w:val="6ABB4575"/>
    <w:rsid w:val="6AFB3149"/>
    <w:rsid w:val="6B2F4529"/>
    <w:rsid w:val="6B82EB0C"/>
    <w:rsid w:val="6BB4FCAB"/>
    <w:rsid w:val="6DB669D0"/>
    <w:rsid w:val="6EEF410A"/>
    <w:rsid w:val="714FF952"/>
    <w:rsid w:val="71C8819E"/>
    <w:rsid w:val="71E15898"/>
    <w:rsid w:val="725C31BA"/>
    <w:rsid w:val="7302CDD2"/>
    <w:rsid w:val="73AE2AB1"/>
    <w:rsid w:val="73EDCEA2"/>
    <w:rsid w:val="745B05AB"/>
    <w:rsid w:val="74A79C8F"/>
    <w:rsid w:val="75E2887B"/>
    <w:rsid w:val="771DAFAC"/>
    <w:rsid w:val="772D44E3"/>
    <w:rsid w:val="78082920"/>
    <w:rsid w:val="78DC2106"/>
    <w:rsid w:val="79DDCD6F"/>
    <w:rsid w:val="7B0F9A9C"/>
    <w:rsid w:val="7BBF44E3"/>
    <w:rsid w:val="7CBF92A5"/>
    <w:rsid w:val="7F5A3202"/>
    <w:rsid w:val="7FCC646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89E52"/>
  <w15:chartTrackingRefBased/>
  <w15:docId w15:val="{82B2F687-3E7D-CA45-A944-FEB50828F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E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1E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1E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1E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1E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1E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1E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1E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1E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1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1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1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1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1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1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1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1E70"/>
    <w:rPr>
      <w:rFonts w:eastAsiaTheme="majorEastAsia" w:cstheme="majorBidi"/>
      <w:color w:val="272727" w:themeColor="text1" w:themeTint="D8"/>
    </w:rPr>
  </w:style>
  <w:style w:type="paragraph" w:styleId="Title">
    <w:name w:val="Title"/>
    <w:basedOn w:val="Normal"/>
    <w:next w:val="Normal"/>
    <w:link w:val="TitleChar"/>
    <w:uiPriority w:val="10"/>
    <w:qFormat/>
    <w:rsid w:val="00A51E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1E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1E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1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1E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51E70"/>
    <w:rPr>
      <w:i/>
      <w:iCs/>
      <w:color w:val="404040" w:themeColor="text1" w:themeTint="BF"/>
    </w:rPr>
  </w:style>
  <w:style w:type="paragraph" w:styleId="ListParagraph">
    <w:name w:val="List Paragraph"/>
    <w:basedOn w:val="Normal"/>
    <w:uiPriority w:val="34"/>
    <w:qFormat/>
    <w:rsid w:val="00A51E70"/>
    <w:pPr>
      <w:ind w:left="720"/>
      <w:contextualSpacing/>
    </w:pPr>
  </w:style>
  <w:style w:type="character" w:styleId="IntenseEmphasis">
    <w:name w:val="Intense Emphasis"/>
    <w:basedOn w:val="DefaultParagraphFont"/>
    <w:uiPriority w:val="21"/>
    <w:qFormat/>
    <w:rsid w:val="00A51E70"/>
    <w:rPr>
      <w:i/>
      <w:iCs/>
      <w:color w:val="0F4761" w:themeColor="accent1" w:themeShade="BF"/>
    </w:rPr>
  </w:style>
  <w:style w:type="paragraph" w:styleId="IntenseQuote">
    <w:name w:val="Intense Quote"/>
    <w:basedOn w:val="Normal"/>
    <w:next w:val="Normal"/>
    <w:link w:val="IntenseQuoteChar"/>
    <w:uiPriority w:val="30"/>
    <w:qFormat/>
    <w:rsid w:val="00A51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1E70"/>
    <w:rPr>
      <w:i/>
      <w:iCs/>
      <w:color w:val="0F4761" w:themeColor="accent1" w:themeShade="BF"/>
    </w:rPr>
  </w:style>
  <w:style w:type="character" w:styleId="IntenseReference">
    <w:name w:val="Intense Reference"/>
    <w:basedOn w:val="DefaultParagraphFont"/>
    <w:uiPriority w:val="32"/>
    <w:qFormat/>
    <w:rsid w:val="00A51E70"/>
    <w:rPr>
      <w:b/>
      <w:bCs/>
      <w:smallCaps/>
      <w:color w:val="0F4761" w:themeColor="accent1" w:themeShade="BF"/>
      <w:spacing w:val="5"/>
    </w:rPr>
  </w:style>
  <w:style w:type="paragraph" w:styleId="TOC1">
    <w:name w:val="toc 1"/>
    <w:basedOn w:val="Normal"/>
    <w:next w:val="Normal"/>
    <w:autoRedefine/>
    <w:uiPriority w:val="39"/>
    <w:unhideWhenUsed/>
    <w:rsid w:val="00891B50"/>
    <w:pPr>
      <w:spacing w:before="360" w:after="360"/>
    </w:pPr>
    <w:rPr>
      <w:b/>
      <w:bCs/>
      <w:caps/>
      <w:sz w:val="22"/>
      <w:szCs w:val="22"/>
      <w:u w:val="single"/>
    </w:rPr>
  </w:style>
  <w:style w:type="paragraph" w:styleId="TOC2">
    <w:name w:val="toc 2"/>
    <w:basedOn w:val="Normal"/>
    <w:next w:val="Normal"/>
    <w:autoRedefine/>
    <w:uiPriority w:val="39"/>
    <w:unhideWhenUsed/>
    <w:rsid w:val="00891B50"/>
    <w:rPr>
      <w:b/>
      <w:bCs/>
      <w:smallCaps/>
      <w:sz w:val="22"/>
      <w:szCs w:val="22"/>
    </w:rPr>
  </w:style>
  <w:style w:type="paragraph" w:styleId="TOCHeading">
    <w:name w:val="TOC Heading"/>
    <w:basedOn w:val="Heading1"/>
    <w:next w:val="Normal"/>
    <w:uiPriority w:val="39"/>
    <w:unhideWhenUsed/>
    <w:qFormat/>
    <w:rsid w:val="00B87048"/>
    <w:pPr>
      <w:spacing w:before="480" w:after="0" w:line="276" w:lineRule="auto"/>
      <w:outlineLvl w:val="9"/>
    </w:pPr>
    <w:rPr>
      <w:b/>
      <w:bCs/>
      <w:kern w:val="0"/>
      <w:sz w:val="28"/>
      <w:szCs w:val="28"/>
      <w:lang w:val="en-US"/>
      <w14:ligatures w14:val="none"/>
    </w:rPr>
  </w:style>
  <w:style w:type="character" w:styleId="Hyperlink">
    <w:name w:val="Hyperlink"/>
    <w:basedOn w:val="DefaultParagraphFont"/>
    <w:uiPriority w:val="99"/>
    <w:unhideWhenUsed/>
    <w:rsid w:val="00B87048"/>
    <w:rPr>
      <w:color w:val="467886" w:themeColor="hyperlink"/>
      <w:u w:val="single"/>
    </w:rPr>
  </w:style>
  <w:style w:type="paragraph" w:styleId="TOC3">
    <w:name w:val="toc 3"/>
    <w:basedOn w:val="Normal"/>
    <w:next w:val="Normal"/>
    <w:autoRedefine/>
    <w:uiPriority w:val="39"/>
    <w:semiHidden/>
    <w:unhideWhenUsed/>
    <w:rsid w:val="00B87048"/>
    <w:rPr>
      <w:smallCaps/>
      <w:sz w:val="22"/>
      <w:szCs w:val="22"/>
    </w:rPr>
  </w:style>
  <w:style w:type="paragraph" w:styleId="TOC4">
    <w:name w:val="toc 4"/>
    <w:basedOn w:val="Normal"/>
    <w:next w:val="Normal"/>
    <w:autoRedefine/>
    <w:uiPriority w:val="39"/>
    <w:semiHidden/>
    <w:unhideWhenUsed/>
    <w:rsid w:val="00B87048"/>
    <w:rPr>
      <w:sz w:val="22"/>
      <w:szCs w:val="22"/>
    </w:rPr>
  </w:style>
  <w:style w:type="paragraph" w:styleId="TOC5">
    <w:name w:val="toc 5"/>
    <w:basedOn w:val="Normal"/>
    <w:next w:val="Normal"/>
    <w:autoRedefine/>
    <w:uiPriority w:val="39"/>
    <w:semiHidden/>
    <w:unhideWhenUsed/>
    <w:rsid w:val="00B87048"/>
    <w:rPr>
      <w:sz w:val="22"/>
      <w:szCs w:val="22"/>
    </w:rPr>
  </w:style>
  <w:style w:type="paragraph" w:styleId="TOC6">
    <w:name w:val="toc 6"/>
    <w:basedOn w:val="Normal"/>
    <w:next w:val="Normal"/>
    <w:autoRedefine/>
    <w:uiPriority w:val="39"/>
    <w:semiHidden/>
    <w:unhideWhenUsed/>
    <w:rsid w:val="00B87048"/>
    <w:rPr>
      <w:sz w:val="22"/>
      <w:szCs w:val="22"/>
    </w:rPr>
  </w:style>
  <w:style w:type="paragraph" w:styleId="TOC7">
    <w:name w:val="toc 7"/>
    <w:basedOn w:val="Normal"/>
    <w:next w:val="Normal"/>
    <w:autoRedefine/>
    <w:uiPriority w:val="39"/>
    <w:semiHidden/>
    <w:unhideWhenUsed/>
    <w:rsid w:val="00B87048"/>
    <w:rPr>
      <w:sz w:val="22"/>
      <w:szCs w:val="22"/>
    </w:rPr>
  </w:style>
  <w:style w:type="paragraph" w:styleId="TOC8">
    <w:name w:val="toc 8"/>
    <w:basedOn w:val="Normal"/>
    <w:next w:val="Normal"/>
    <w:autoRedefine/>
    <w:uiPriority w:val="39"/>
    <w:semiHidden/>
    <w:unhideWhenUsed/>
    <w:rsid w:val="00B87048"/>
    <w:rPr>
      <w:sz w:val="22"/>
      <w:szCs w:val="22"/>
    </w:rPr>
  </w:style>
  <w:style w:type="paragraph" w:styleId="TOC9">
    <w:name w:val="toc 9"/>
    <w:basedOn w:val="Normal"/>
    <w:next w:val="Normal"/>
    <w:autoRedefine/>
    <w:uiPriority w:val="39"/>
    <w:semiHidden/>
    <w:unhideWhenUsed/>
    <w:rsid w:val="00B87048"/>
    <w:rPr>
      <w:sz w:val="22"/>
      <w:szCs w:val="22"/>
    </w:rPr>
  </w:style>
  <w:style w:type="paragraph" w:styleId="Header">
    <w:name w:val="header"/>
    <w:basedOn w:val="Normal"/>
    <w:link w:val="HeaderChar"/>
    <w:uiPriority w:val="99"/>
    <w:unhideWhenUsed/>
    <w:rsid w:val="00C03874"/>
    <w:pPr>
      <w:tabs>
        <w:tab w:val="center" w:pos="4513"/>
        <w:tab w:val="right" w:pos="9026"/>
      </w:tabs>
    </w:pPr>
  </w:style>
  <w:style w:type="character" w:customStyle="1" w:styleId="HeaderChar">
    <w:name w:val="Header Char"/>
    <w:basedOn w:val="DefaultParagraphFont"/>
    <w:link w:val="Header"/>
    <w:uiPriority w:val="99"/>
    <w:rsid w:val="00C03874"/>
  </w:style>
  <w:style w:type="paragraph" w:styleId="Footer">
    <w:name w:val="footer"/>
    <w:basedOn w:val="Normal"/>
    <w:link w:val="FooterChar"/>
    <w:uiPriority w:val="99"/>
    <w:semiHidden/>
    <w:unhideWhenUsed/>
    <w:rsid w:val="00C03874"/>
    <w:pPr>
      <w:tabs>
        <w:tab w:val="center" w:pos="4513"/>
        <w:tab w:val="right" w:pos="9026"/>
      </w:tabs>
    </w:pPr>
  </w:style>
  <w:style w:type="character" w:customStyle="1" w:styleId="FooterChar">
    <w:name w:val="Footer Char"/>
    <w:basedOn w:val="DefaultParagraphFont"/>
    <w:link w:val="Footer"/>
    <w:uiPriority w:val="99"/>
    <w:semiHidden/>
    <w:rsid w:val="00C03874"/>
  </w:style>
  <w:style w:type="character" w:styleId="PlaceholderText">
    <w:name w:val="Placeholder Text"/>
    <w:basedOn w:val="DefaultParagraphFont"/>
    <w:uiPriority w:val="99"/>
    <w:semiHidden/>
    <w:rsid w:val="00190FC7"/>
    <w:rPr>
      <w:color w:val="666666"/>
    </w:rPr>
  </w:style>
  <w:style w:type="character" w:styleId="UnresolvedMention">
    <w:name w:val="Unresolved Mention"/>
    <w:basedOn w:val="DefaultParagraphFont"/>
    <w:uiPriority w:val="99"/>
    <w:semiHidden/>
    <w:unhideWhenUsed/>
    <w:rsid w:val="00AA6DDB"/>
    <w:rPr>
      <w:color w:val="605E5C"/>
      <w:shd w:val="clear" w:color="auto" w:fill="E1DFDD"/>
    </w:rPr>
  </w:style>
  <w:style w:type="table" w:styleId="TableGrid">
    <w:name w:val="Table Grid"/>
    <w:basedOn w:val="TableNormal"/>
    <w:uiPriority w:val="39"/>
    <w:rsid w:val="005A05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D5F0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900907">
      <w:bodyDiv w:val="1"/>
      <w:marLeft w:val="0"/>
      <w:marRight w:val="0"/>
      <w:marTop w:val="0"/>
      <w:marBottom w:val="0"/>
      <w:divBdr>
        <w:top w:val="none" w:sz="0" w:space="0" w:color="auto"/>
        <w:left w:val="none" w:sz="0" w:space="0" w:color="auto"/>
        <w:bottom w:val="none" w:sz="0" w:space="0" w:color="auto"/>
        <w:right w:val="none" w:sz="0" w:space="0" w:color="auto"/>
      </w:divBdr>
      <w:divsChild>
        <w:div w:id="57098191">
          <w:marLeft w:val="0"/>
          <w:marRight w:val="0"/>
          <w:marTop w:val="0"/>
          <w:marBottom w:val="0"/>
          <w:divBdr>
            <w:top w:val="none" w:sz="0" w:space="0" w:color="auto"/>
            <w:left w:val="none" w:sz="0" w:space="0" w:color="auto"/>
            <w:bottom w:val="none" w:sz="0" w:space="0" w:color="auto"/>
            <w:right w:val="none" w:sz="0" w:space="0" w:color="auto"/>
          </w:divBdr>
          <w:divsChild>
            <w:div w:id="1750032384">
              <w:marLeft w:val="0"/>
              <w:marRight w:val="0"/>
              <w:marTop w:val="0"/>
              <w:marBottom w:val="0"/>
              <w:divBdr>
                <w:top w:val="none" w:sz="0" w:space="0" w:color="auto"/>
                <w:left w:val="none" w:sz="0" w:space="0" w:color="auto"/>
                <w:bottom w:val="none" w:sz="0" w:space="0" w:color="auto"/>
                <w:right w:val="none" w:sz="0" w:space="0" w:color="auto"/>
              </w:divBdr>
              <w:divsChild>
                <w:div w:id="169306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41682">
      <w:bodyDiv w:val="1"/>
      <w:marLeft w:val="0"/>
      <w:marRight w:val="0"/>
      <w:marTop w:val="0"/>
      <w:marBottom w:val="0"/>
      <w:divBdr>
        <w:top w:val="none" w:sz="0" w:space="0" w:color="auto"/>
        <w:left w:val="none" w:sz="0" w:space="0" w:color="auto"/>
        <w:bottom w:val="none" w:sz="0" w:space="0" w:color="auto"/>
        <w:right w:val="none" w:sz="0" w:space="0" w:color="auto"/>
      </w:divBdr>
      <w:divsChild>
        <w:div w:id="546062941">
          <w:marLeft w:val="0"/>
          <w:marRight w:val="0"/>
          <w:marTop w:val="0"/>
          <w:marBottom w:val="0"/>
          <w:divBdr>
            <w:top w:val="none" w:sz="0" w:space="0" w:color="auto"/>
            <w:left w:val="none" w:sz="0" w:space="0" w:color="auto"/>
            <w:bottom w:val="none" w:sz="0" w:space="0" w:color="auto"/>
            <w:right w:val="none" w:sz="0" w:space="0" w:color="auto"/>
          </w:divBdr>
          <w:divsChild>
            <w:div w:id="1320235883">
              <w:marLeft w:val="0"/>
              <w:marRight w:val="0"/>
              <w:marTop w:val="0"/>
              <w:marBottom w:val="0"/>
              <w:divBdr>
                <w:top w:val="none" w:sz="0" w:space="0" w:color="auto"/>
                <w:left w:val="none" w:sz="0" w:space="0" w:color="auto"/>
                <w:bottom w:val="none" w:sz="0" w:space="0" w:color="auto"/>
                <w:right w:val="none" w:sz="0" w:space="0" w:color="auto"/>
              </w:divBdr>
              <w:divsChild>
                <w:div w:id="18348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3663">
      <w:bodyDiv w:val="1"/>
      <w:marLeft w:val="0"/>
      <w:marRight w:val="0"/>
      <w:marTop w:val="0"/>
      <w:marBottom w:val="0"/>
      <w:divBdr>
        <w:top w:val="none" w:sz="0" w:space="0" w:color="auto"/>
        <w:left w:val="none" w:sz="0" w:space="0" w:color="auto"/>
        <w:bottom w:val="none" w:sz="0" w:space="0" w:color="auto"/>
        <w:right w:val="none" w:sz="0" w:space="0" w:color="auto"/>
      </w:divBdr>
      <w:divsChild>
        <w:div w:id="1208907231">
          <w:marLeft w:val="0"/>
          <w:marRight w:val="0"/>
          <w:marTop w:val="0"/>
          <w:marBottom w:val="0"/>
          <w:divBdr>
            <w:top w:val="none" w:sz="0" w:space="0" w:color="auto"/>
            <w:left w:val="none" w:sz="0" w:space="0" w:color="auto"/>
            <w:bottom w:val="none" w:sz="0" w:space="0" w:color="auto"/>
            <w:right w:val="none" w:sz="0" w:space="0" w:color="auto"/>
          </w:divBdr>
          <w:divsChild>
            <w:div w:id="706107060">
              <w:marLeft w:val="0"/>
              <w:marRight w:val="0"/>
              <w:marTop w:val="0"/>
              <w:marBottom w:val="0"/>
              <w:divBdr>
                <w:top w:val="none" w:sz="0" w:space="0" w:color="auto"/>
                <w:left w:val="none" w:sz="0" w:space="0" w:color="auto"/>
                <w:bottom w:val="none" w:sz="0" w:space="0" w:color="auto"/>
                <w:right w:val="none" w:sz="0" w:space="0" w:color="auto"/>
              </w:divBdr>
              <w:divsChild>
                <w:div w:id="16406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60446">
      <w:bodyDiv w:val="1"/>
      <w:marLeft w:val="0"/>
      <w:marRight w:val="0"/>
      <w:marTop w:val="0"/>
      <w:marBottom w:val="0"/>
      <w:divBdr>
        <w:top w:val="none" w:sz="0" w:space="0" w:color="auto"/>
        <w:left w:val="none" w:sz="0" w:space="0" w:color="auto"/>
        <w:bottom w:val="none" w:sz="0" w:space="0" w:color="auto"/>
        <w:right w:val="none" w:sz="0" w:space="0" w:color="auto"/>
      </w:divBdr>
      <w:divsChild>
        <w:div w:id="799762917">
          <w:marLeft w:val="0"/>
          <w:marRight w:val="0"/>
          <w:marTop w:val="0"/>
          <w:marBottom w:val="0"/>
          <w:divBdr>
            <w:top w:val="none" w:sz="0" w:space="0" w:color="auto"/>
            <w:left w:val="none" w:sz="0" w:space="0" w:color="auto"/>
            <w:bottom w:val="none" w:sz="0" w:space="0" w:color="auto"/>
            <w:right w:val="none" w:sz="0" w:space="0" w:color="auto"/>
          </w:divBdr>
          <w:divsChild>
            <w:div w:id="2023773411">
              <w:marLeft w:val="0"/>
              <w:marRight w:val="0"/>
              <w:marTop w:val="0"/>
              <w:marBottom w:val="0"/>
              <w:divBdr>
                <w:top w:val="none" w:sz="0" w:space="0" w:color="auto"/>
                <w:left w:val="none" w:sz="0" w:space="0" w:color="auto"/>
                <w:bottom w:val="none" w:sz="0" w:space="0" w:color="auto"/>
                <w:right w:val="none" w:sz="0" w:space="0" w:color="auto"/>
              </w:divBdr>
              <w:divsChild>
                <w:div w:id="5627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06355">
      <w:bodyDiv w:val="1"/>
      <w:marLeft w:val="0"/>
      <w:marRight w:val="0"/>
      <w:marTop w:val="0"/>
      <w:marBottom w:val="0"/>
      <w:divBdr>
        <w:top w:val="none" w:sz="0" w:space="0" w:color="auto"/>
        <w:left w:val="none" w:sz="0" w:space="0" w:color="auto"/>
        <w:bottom w:val="none" w:sz="0" w:space="0" w:color="auto"/>
        <w:right w:val="none" w:sz="0" w:space="0" w:color="auto"/>
      </w:divBdr>
      <w:divsChild>
        <w:div w:id="241181062">
          <w:marLeft w:val="0"/>
          <w:marRight w:val="0"/>
          <w:marTop w:val="0"/>
          <w:marBottom w:val="0"/>
          <w:divBdr>
            <w:top w:val="none" w:sz="0" w:space="0" w:color="auto"/>
            <w:left w:val="none" w:sz="0" w:space="0" w:color="auto"/>
            <w:bottom w:val="none" w:sz="0" w:space="0" w:color="auto"/>
            <w:right w:val="none" w:sz="0" w:space="0" w:color="auto"/>
          </w:divBdr>
          <w:divsChild>
            <w:div w:id="871067830">
              <w:marLeft w:val="0"/>
              <w:marRight w:val="0"/>
              <w:marTop w:val="0"/>
              <w:marBottom w:val="0"/>
              <w:divBdr>
                <w:top w:val="none" w:sz="0" w:space="0" w:color="auto"/>
                <w:left w:val="none" w:sz="0" w:space="0" w:color="auto"/>
                <w:bottom w:val="none" w:sz="0" w:space="0" w:color="auto"/>
                <w:right w:val="none" w:sz="0" w:space="0" w:color="auto"/>
              </w:divBdr>
              <w:divsChild>
                <w:div w:id="5878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13302">
      <w:bodyDiv w:val="1"/>
      <w:marLeft w:val="0"/>
      <w:marRight w:val="0"/>
      <w:marTop w:val="0"/>
      <w:marBottom w:val="0"/>
      <w:divBdr>
        <w:top w:val="none" w:sz="0" w:space="0" w:color="auto"/>
        <w:left w:val="none" w:sz="0" w:space="0" w:color="auto"/>
        <w:bottom w:val="none" w:sz="0" w:space="0" w:color="auto"/>
        <w:right w:val="none" w:sz="0" w:space="0" w:color="auto"/>
      </w:divBdr>
      <w:divsChild>
        <w:div w:id="376005430">
          <w:marLeft w:val="0"/>
          <w:marRight w:val="0"/>
          <w:marTop w:val="0"/>
          <w:marBottom w:val="0"/>
          <w:divBdr>
            <w:top w:val="none" w:sz="0" w:space="0" w:color="auto"/>
            <w:left w:val="none" w:sz="0" w:space="0" w:color="auto"/>
            <w:bottom w:val="none" w:sz="0" w:space="0" w:color="auto"/>
            <w:right w:val="none" w:sz="0" w:space="0" w:color="auto"/>
          </w:divBdr>
          <w:divsChild>
            <w:div w:id="850527056">
              <w:marLeft w:val="0"/>
              <w:marRight w:val="0"/>
              <w:marTop w:val="0"/>
              <w:marBottom w:val="0"/>
              <w:divBdr>
                <w:top w:val="none" w:sz="0" w:space="0" w:color="auto"/>
                <w:left w:val="none" w:sz="0" w:space="0" w:color="auto"/>
                <w:bottom w:val="none" w:sz="0" w:space="0" w:color="auto"/>
                <w:right w:val="none" w:sz="0" w:space="0" w:color="auto"/>
              </w:divBdr>
              <w:divsChild>
                <w:div w:id="17315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99587">
      <w:bodyDiv w:val="1"/>
      <w:marLeft w:val="0"/>
      <w:marRight w:val="0"/>
      <w:marTop w:val="0"/>
      <w:marBottom w:val="0"/>
      <w:divBdr>
        <w:top w:val="none" w:sz="0" w:space="0" w:color="auto"/>
        <w:left w:val="none" w:sz="0" w:space="0" w:color="auto"/>
        <w:bottom w:val="none" w:sz="0" w:space="0" w:color="auto"/>
        <w:right w:val="none" w:sz="0" w:space="0" w:color="auto"/>
      </w:divBdr>
      <w:divsChild>
        <w:div w:id="1724670761">
          <w:marLeft w:val="0"/>
          <w:marRight w:val="0"/>
          <w:marTop w:val="0"/>
          <w:marBottom w:val="0"/>
          <w:divBdr>
            <w:top w:val="none" w:sz="0" w:space="0" w:color="auto"/>
            <w:left w:val="none" w:sz="0" w:space="0" w:color="auto"/>
            <w:bottom w:val="none" w:sz="0" w:space="0" w:color="auto"/>
            <w:right w:val="none" w:sz="0" w:space="0" w:color="auto"/>
          </w:divBdr>
          <w:divsChild>
            <w:div w:id="499198568">
              <w:marLeft w:val="0"/>
              <w:marRight w:val="0"/>
              <w:marTop w:val="0"/>
              <w:marBottom w:val="0"/>
              <w:divBdr>
                <w:top w:val="none" w:sz="0" w:space="0" w:color="auto"/>
                <w:left w:val="none" w:sz="0" w:space="0" w:color="auto"/>
                <w:bottom w:val="none" w:sz="0" w:space="0" w:color="auto"/>
                <w:right w:val="none" w:sz="0" w:space="0" w:color="auto"/>
              </w:divBdr>
              <w:divsChild>
                <w:div w:id="10020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81024">
      <w:bodyDiv w:val="1"/>
      <w:marLeft w:val="0"/>
      <w:marRight w:val="0"/>
      <w:marTop w:val="0"/>
      <w:marBottom w:val="0"/>
      <w:divBdr>
        <w:top w:val="none" w:sz="0" w:space="0" w:color="auto"/>
        <w:left w:val="none" w:sz="0" w:space="0" w:color="auto"/>
        <w:bottom w:val="none" w:sz="0" w:space="0" w:color="auto"/>
        <w:right w:val="none" w:sz="0" w:space="0" w:color="auto"/>
      </w:divBdr>
      <w:divsChild>
        <w:div w:id="909733964">
          <w:marLeft w:val="0"/>
          <w:marRight w:val="0"/>
          <w:marTop w:val="0"/>
          <w:marBottom w:val="0"/>
          <w:divBdr>
            <w:top w:val="none" w:sz="0" w:space="0" w:color="auto"/>
            <w:left w:val="none" w:sz="0" w:space="0" w:color="auto"/>
            <w:bottom w:val="none" w:sz="0" w:space="0" w:color="auto"/>
            <w:right w:val="none" w:sz="0" w:space="0" w:color="auto"/>
          </w:divBdr>
          <w:divsChild>
            <w:div w:id="1211961527">
              <w:marLeft w:val="0"/>
              <w:marRight w:val="0"/>
              <w:marTop w:val="0"/>
              <w:marBottom w:val="0"/>
              <w:divBdr>
                <w:top w:val="none" w:sz="0" w:space="0" w:color="auto"/>
                <w:left w:val="none" w:sz="0" w:space="0" w:color="auto"/>
                <w:bottom w:val="none" w:sz="0" w:space="0" w:color="auto"/>
                <w:right w:val="none" w:sz="0" w:space="0" w:color="auto"/>
              </w:divBdr>
              <w:divsChild>
                <w:div w:id="3577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569358">
      <w:bodyDiv w:val="1"/>
      <w:marLeft w:val="0"/>
      <w:marRight w:val="0"/>
      <w:marTop w:val="0"/>
      <w:marBottom w:val="0"/>
      <w:divBdr>
        <w:top w:val="none" w:sz="0" w:space="0" w:color="auto"/>
        <w:left w:val="none" w:sz="0" w:space="0" w:color="auto"/>
        <w:bottom w:val="none" w:sz="0" w:space="0" w:color="auto"/>
        <w:right w:val="none" w:sz="0" w:space="0" w:color="auto"/>
      </w:divBdr>
      <w:divsChild>
        <w:div w:id="748699248">
          <w:marLeft w:val="0"/>
          <w:marRight w:val="0"/>
          <w:marTop w:val="0"/>
          <w:marBottom w:val="0"/>
          <w:divBdr>
            <w:top w:val="none" w:sz="0" w:space="0" w:color="auto"/>
            <w:left w:val="none" w:sz="0" w:space="0" w:color="auto"/>
            <w:bottom w:val="none" w:sz="0" w:space="0" w:color="auto"/>
            <w:right w:val="none" w:sz="0" w:space="0" w:color="auto"/>
          </w:divBdr>
          <w:divsChild>
            <w:div w:id="567809917">
              <w:marLeft w:val="0"/>
              <w:marRight w:val="0"/>
              <w:marTop w:val="0"/>
              <w:marBottom w:val="0"/>
              <w:divBdr>
                <w:top w:val="none" w:sz="0" w:space="0" w:color="auto"/>
                <w:left w:val="none" w:sz="0" w:space="0" w:color="auto"/>
                <w:bottom w:val="none" w:sz="0" w:space="0" w:color="auto"/>
                <w:right w:val="none" w:sz="0" w:space="0" w:color="auto"/>
              </w:divBdr>
              <w:divsChild>
                <w:div w:id="1854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253249">
      <w:bodyDiv w:val="1"/>
      <w:marLeft w:val="0"/>
      <w:marRight w:val="0"/>
      <w:marTop w:val="0"/>
      <w:marBottom w:val="0"/>
      <w:divBdr>
        <w:top w:val="none" w:sz="0" w:space="0" w:color="auto"/>
        <w:left w:val="none" w:sz="0" w:space="0" w:color="auto"/>
        <w:bottom w:val="none" w:sz="0" w:space="0" w:color="auto"/>
        <w:right w:val="none" w:sz="0" w:space="0" w:color="auto"/>
      </w:divBdr>
      <w:divsChild>
        <w:div w:id="364798358">
          <w:marLeft w:val="0"/>
          <w:marRight w:val="0"/>
          <w:marTop w:val="0"/>
          <w:marBottom w:val="0"/>
          <w:divBdr>
            <w:top w:val="none" w:sz="0" w:space="0" w:color="auto"/>
            <w:left w:val="none" w:sz="0" w:space="0" w:color="auto"/>
            <w:bottom w:val="none" w:sz="0" w:space="0" w:color="auto"/>
            <w:right w:val="none" w:sz="0" w:space="0" w:color="auto"/>
          </w:divBdr>
          <w:divsChild>
            <w:div w:id="1392193041">
              <w:marLeft w:val="0"/>
              <w:marRight w:val="0"/>
              <w:marTop w:val="0"/>
              <w:marBottom w:val="0"/>
              <w:divBdr>
                <w:top w:val="none" w:sz="0" w:space="0" w:color="auto"/>
                <w:left w:val="none" w:sz="0" w:space="0" w:color="auto"/>
                <w:bottom w:val="none" w:sz="0" w:space="0" w:color="auto"/>
                <w:right w:val="none" w:sz="0" w:space="0" w:color="auto"/>
              </w:divBdr>
              <w:divsChild>
                <w:div w:id="1762946848">
                  <w:marLeft w:val="0"/>
                  <w:marRight w:val="0"/>
                  <w:marTop w:val="0"/>
                  <w:marBottom w:val="0"/>
                  <w:divBdr>
                    <w:top w:val="none" w:sz="0" w:space="0" w:color="auto"/>
                    <w:left w:val="none" w:sz="0" w:space="0" w:color="auto"/>
                    <w:bottom w:val="none" w:sz="0" w:space="0" w:color="auto"/>
                    <w:right w:val="none" w:sz="0" w:space="0" w:color="auto"/>
                  </w:divBdr>
                </w:div>
              </w:divsChild>
            </w:div>
            <w:div w:id="2066368227">
              <w:marLeft w:val="0"/>
              <w:marRight w:val="0"/>
              <w:marTop w:val="0"/>
              <w:marBottom w:val="0"/>
              <w:divBdr>
                <w:top w:val="none" w:sz="0" w:space="0" w:color="auto"/>
                <w:left w:val="none" w:sz="0" w:space="0" w:color="auto"/>
                <w:bottom w:val="none" w:sz="0" w:space="0" w:color="auto"/>
                <w:right w:val="none" w:sz="0" w:space="0" w:color="auto"/>
              </w:divBdr>
              <w:divsChild>
                <w:div w:id="14954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63096">
      <w:bodyDiv w:val="1"/>
      <w:marLeft w:val="0"/>
      <w:marRight w:val="0"/>
      <w:marTop w:val="0"/>
      <w:marBottom w:val="0"/>
      <w:divBdr>
        <w:top w:val="none" w:sz="0" w:space="0" w:color="auto"/>
        <w:left w:val="none" w:sz="0" w:space="0" w:color="auto"/>
        <w:bottom w:val="none" w:sz="0" w:space="0" w:color="auto"/>
        <w:right w:val="none" w:sz="0" w:space="0" w:color="auto"/>
      </w:divBdr>
      <w:divsChild>
        <w:div w:id="1945844109">
          <w:marLeft w:val="0"/>
          <w:marRight w:val="0"/>
          <w:marTop w:val="0"/>
          <w:marBottom w:val="0"/>
          <w:divBdr>
            <w:top w:val="none" w:sz="0" w:space="0" w:color="auto"/>
            <w:left w:val="none" w:sz="0" w:space="0" w:color="auto"/>
            <w:bottom w:val="none" w:sz="0" w:space="0" w:color="auto"/>
            <w:right w:val="none" w:sz="0" w:space="0" w:color="auto"/>
          </w:divBdr>
          <w:divsChild>
            <w:div w:id="1302618659">
              <w:marLeft w:val="0"/>
              <w:marRight w:val="0"/>
              <w:marTop w:val="0"/>
              <w:marBottom w:val="0"/>
              <w:divBdr>
                <w:top w:val="none" w:sz="0" w:space="0" w:color="auto"/>
                <w:left w:val="none" w:sz="0" w:space="0" w:color="auto"/>
                <w:bottom w:val="none" w:sz="0" w:space="0" w:color="auto"/>
                <w:right w:val="none" w:sz="0" w:space="0" w:color="auto"/>
              </w:divBdr>
              <w:divsChild>
                <w:div w:id="13836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8574">
      <w:bodyDiv w:val="1"/>
      <w:marLeft w:val="0"/>
      <w:marRight w:val="0"/>
      <w:marTop w:val="0"/>
      <w:marBottom w:val="0"/>
      <w:divBdr>
        <w:top w:val="none" w:sz="0" w:space="0" w:color="auto"/>
        <w:left w:val="none" w:sz="0" w:space="0" w:color="auto"/>
        <w:bottom w:val="none" w:sz="0" w:space="0" w:color="auto"/>
        <w:right w:val="none" w:sz="0" w:space="0" w:color="auto"/>
      </w:divBdr>
      <w:divsChild>
        <w:div w:id="748304691">
          <w:marLeft w:val="0"/>
          <w:marRight w:val="0"/>
          <w:marTop w:val="0"/>
          <w:marBottom w:val="0"/>
          <w:divBdr>
            <w:top w:val="none" w:sz="0" w:space="0" w:color="auto"/>
            <w:left w:val="none" w:sz="0" w:space="0" w:color="auto"/>
            <w:bottom w:val="none" w:sz="0" w:space="0" w:color="auto"/>
            <w:right w:val="none" w:sz="0" w:space="0" w:color="auto"/>
          </w:divBdr>
          <w:divsChild>
            <w:div w:id="1531531551">
              <w:marLeft w:val="0"/>
              <w:marRight w:val="0"/>
              <w:marTop w:val="0"/>
              <w:marBottom w:val="0"/>
              <w:divBdr>
                <w:top w:val="none" w:sz="0" w:space="0" w:color="auto"/>
                <w:left w:val="none" w:sz="0" w:space="0" w:color="auto"/>
                <w:bottom w:val="none" w:sz="0" w:space="0" w:color="auto"/>
                <w:right w:val="none" w:sz="0" w:space="0" w:color="auto"/>
              </w:divBdr>
              <w:divsChild>
                <w:div w:id="1118598054">
                  <w:marLeft w:val="0"/>
                  <w:marRight w:val="0"/>
                  <w:marTop w:val="0"/>
                  <w:marBottom w:val="0"/>
                  <w:divBdr>
                    <w:top w:val="none" w:sz="0" w:space="0" w:color="auto"/>
                    <w:left w:val="none" w:sz="0" w:space="0" w:color="auto"/>
                    <w:bottom w:val="none" w:sz="0" w:space="0" w:color="auto"/>
                    <w:right w:val="none" w:sz="0" w:space="0" w:color="auto"/>
                  </w:divBdr>
                </w:div>
              </w:divsChild>
            </w:div>
            <w:div w:id="1724938567">
              <w:marLeft w:val="0"/>
              <w:marRight w:val="0"/>
              <w:marTop w:val="0"/>
              <w:marBottom w:val="0"/>
              <w:divBdr>
                <w:top w:val="none" w:sz="0" w:space="0" w:color="auto"/>
                <w:left w:val="none" w:sz="0" w:space="0" w:color="auto"/>
                <w:bottom w:val="none" w:sz="0" w:space="0" w:color="auto"/>
                <w:right w:val="none" w:sz="0" w:space="0" w:color="auto"/>
              </w:divBdr>
              <w:divsChild>
                <w:div w:id="18432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194685">
      <w:bodyDiv w:val="1"/>
      <w:marLeft w:val="0"/>
      <w:marRight w:val="0"/>
      <w:marTop w:val="0"/>
      <w:marBottom w:val="0"/>
      <w:divBdr>
        <w:top w:val="none" w:sz="0" w:space="0" w:color="auto"/>
        <w:left w:val="none" w:sz="0" w:space="0" w:color="auto"/>
        <w:bottom w:val="none" w:sz="0" w:space="0" w:color="auto"/>
        <w:right w:val="none" w:sz="0" w:space="0" w:color="auto"/>
      </w:divBdr>
      <w:divsChild>
        <w:div w:id="2139102697">
          <w:marLeft w:val="0"/>
          <w:marRight w:val="0"/>
          <w:marTop w:val="0"/>
          <w:marBottom w:val="0"/>
          <w:divBdr>
            <w:top w:val="none" w:sz="0" w:space="0" w:color="auto"/>
            <w:left w:val="none" w:sz="0" w:space="0" w:color="auto"/>
            <w:bottom w:val="none" w:sz="0" w:space="0" w:color="auto"/>
            <w:right w:val="none" w:sz="0" w:space="0" w:color="auto"/>
          </w:divBdr>
          <w:divsChild>
            <w:div w:id="1850824280">
              <w:marLeft w:val="0"/>
              <w:marRight w:val="0"/>
              <w:marTop w:val="0"/>
              <w:marBottom w:val="0"/>
              <w:divBdr>
                <w:top w:val="none" w:sz="0" w:space="0" w:color="auto"/>
                <w:left w:val="none" w:sz="0" w:space="0" w:color="auto"/>
                <w:bottom w:val="none" w:sz="0" w:space="0" w:color="auto"/>
                <w:right w:val="none" w:sz="0" w:space="0" w:color="auto"/>
              </w:divBdr>
              <w:divsChild>
                <w:div w:id="6183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0683">
      <w:bodyDiv w:val="1"/>
      <w:marLeft w:val="0"/>
      <w:marRight w:val="0"/>
      <w:marTop w:val="0"/>
      <w:marBottom w:val="0"/>
      <w:divBdr>
        <w:top w:val="none" w:sz="0" w:space="0" w:color="auto"/>
        <w:left w:val="none" w:sz="0" w:space="0" w:color="auto"/>
        <w:bottom w:val="none" w:sz="0" w:space="0" w:color="auto"/>
        <w:right w:val="none" w:sz="0" w:space="0" w:color="auto"/>
      </w:divBdr>
      <w:divsChild>
        <w:div w:id="920062359">
          <w:marLeft w:val="0"/>
          <w:marRight w:val="0"/>
          <w:marTop w:val="0"/>
          <w:marBottom w:val="0"/>
          <w:divBdr>
            <w:top w:val="none" w:sz="0" w:space="0" w:color="auto"/>
            <w:left w:val="none" w:sz="0" w:space="0" w:color="auto"/>
            <w:bottom w:val="none" w:sz="0" w:space="0" w:color="auto"/>
            <w:right w:val="none" w:sz="0" w:space="0" w:color="auto"/>
          </w:divBdr>
          <w:divsChild>
            <w:div w:id="1503861276">
              <w:marLeft w:val="0"/>
              <w:marRight w:val="0"/>
              <w:marTop w:val="0"/>
              <w:marBottom w:val="0"/>
              <w:divBdr>
                <w:top w:val="none" w:sz="0" w:space="0" w:color="auto"/>
                <w:left w:val="none" w:sz="0" w:space="0" w:color="auto"/>
                <w:bottom w:val="none" w:sz="0" w:space="0" w:color="auto"/>
                <w:right w:val="none" w:sz="0" w:space="0" w:color="auto"/>
              </w:divBdr>
              <w:divsChild>
                <w:div w:id="15737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lpi.usra.edu/lunar/samples/atlas/" TargetMode="External"/><Relationship Id="rId21" Type="http://schemas.openxmlformats.org/officeDocument/2006/relationships/image" Target="media/image14.png"/><Relationship Id="rId34" Type="http://schemas.openxmlformats.org/officeDocument/2006/relationships/hyperlink" Target="https://www.planetary.org/space-policy/cost-of-perseverance" TargetMode="External"/><Relationship Id="rId42" Type="http://schemas.openxmlformats.org/officeDocument/2006/relationships/footer" Target="footer1.xml"/><Relationship Id="rId47"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lpi.usra.edu/lunar/samples/atlas/" TargetMode="External"/><Relationship Id="rId40" Type="http://schemas.openxmlformats.org/officeDocument/2006/relationships/hyperlink" Target="https://www.lpi.usra.edu/lunar/samples/atla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lpi.usra.edu/lunar/samples/atla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ps.planet.fu-berlin.de/"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lpi.usra.edu/lunar/samples/atlas/"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lpi.usra.edu/lunar/samples/atl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A1BD9-4F0D-384E-8B9A-0A23BA38C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3568</Words>
  <Characters>18165</Characters>
  <Application>Microsoft Office Word</Application>
  <DocSecurity>0</DocSecurity>
  <Lines>534</Lines>
  <Paragraphs>122</Paragraphs>
  <ScaleCrop>false</ScaleCrop>
  <Company/>
  <LinksUpToDate>false</LinksUpToDate>
  <CharactersWithSpaces>21611</CharactersWithSpaces>
  <SharedDoc>false</SharedDoc>
  <HLinks>
    <vt:vector size="108" baseType="variant">
      <vt:variant>
        <vt:i4>1769554</vt:i4>
      </vt:variant>
      <vt:variant>
        <vt:i4>84</vt:i4>
      </vt:variant>
      <vt:variant>
        <vt:i4>0</vt:i4>
      </vt:variant>
      <vt:variant>
        <vt:i4>5</vt:i4>
      </vt:variant>
      <vt:variant>
        <vt:lpwstr>https://www.lpi.usra.edu/lunar/samples/atlas/</vt:lpwstr>
      </vt:variant>
      <vt:variant>
        <vt:lpwstr/>
      </vt:variant>
      <vt:variant>
        <vt:i4>1769554</vt:i4>
      </vt:variant>
      <vt:variant>
        <vt:i4>81</vt:i4>
      </vt:variant>
      <vt:variant>
        <vt:i4>0</vt:i4>
      </vt:variant>
      <vt:variant>
        <vt:i4>5</vt:i4>
      </vt:variant>
      <vt:variant>
        <vt:lpwstr>https://www.lpi.usra.edu/lunar/samples/atlas/</vt:lpwstr>
      </vt:variant>
      <vt:variant>
        <vt:lpwstr/>
      </vt:variant>
      <vt:variant>
        <vt:i4>1769554</vt:i4>
      </vt:variant>
      <vt:variant>
        <vt:i4>78</vt:i4>
      </vt:variant>
      <vt:variant>
        <vt:i4>0</vt:i4>
      </vt:variant>
      <vt:variant>
        <vt:i4>5</vt:i4>
      </vt:variant>
      <vt:variant>
        <vt:lpwstr>https://www.lpi.usra.edu/lunar/samples/atlas/</vt:lpwstr>
      </vt:variant>
      <vt:variant>
        <vt:lpwstr/>
      </vt:variant>
      <vt:variant>
        <vt:i4>1769554</vt:i4>
      </vt:variant>
      <vt:variant>
        <vt:i4>75</vt:i4>
      </vt:variant>
      <vt:variant>
        <vt:i4>0</vt:i4>
      </vt:variant>
      <vt:variant>
        <vt:i4>5</vt:i4>
      </vt:variant>
      <vt:variant>
        <vt:lpwstr>https://www.lpi.usra.edu/lunar/samples/atlas/</vt:lpwstr>
      </vt:variant>
      <vt:variant>
        <vt:lpwstr/>
      </vt:variant>
      <vt:variant>
        <vt:i4>1769554</vt:i4>
      </vt:variant>
      <vt:variant>
        <vt:i4>72</vt:i4>
      </vt:variant>
      <vt:variant>
        <vt:i4>0</vt:i4>
      </vt:variant>
      <vt:variant>
        <vt:i4>5</vt:i4>
      </vt:variant>
      <vt:variant>
        <vt:lpwstr>https://www.lpi.usra.edu/lunar/samples/atlas/</vt:lpwstr>
      </vt:variant>
      <vt:variant>
        <vt:lpwstr/>
      </vt:variant>
      <vt:variant>
        <vt:i4>1769554</vt:i4>
      </vt:variant>
      <vt:variant>
        <vt:i4>69</vt:i4>
      </vt:variant>
      <vt:variant>
        <vt:i4>0</vt:i4>
      </vt:variant>
      <vt:variant>
        <vt:i4>5</vt:i4>
      </vt:variant>
      <vt:variant>
        <vt:lpwstr>https://www.lpi.usra.edu/lunar/samples/atlas/</vt:lpwstr>
      </vt:variant>
      <vt:variant>
        <vt:lpwstr/>
      </vt:variant>
      <vt:variant>
        <vt:i4>5767244</vt:i4>
      </vt:variant>
      <vt:variant>
        <vt:i4>66</vt:i4>
      </vt:variant>
      <vt:variant>
        <vt:i4>0</vt:i4>
      </vt:variant>
      <vt:variant>
        <vt:i4>5</vt:i4>
      </vt:variant>
      <vt:variant>
        <vt:lpwstr>https://maps.planet.fu-berlin.de/</vt:lpwstr>
      </vt:variant>
      <vt:variant>
        <vt:lpwstr>map=3/-4927825.8/-2600105.93</vt:lpwstr>
      </vt:variant>
      <vt:variant>
        <vt:i4>2424870</vt:i4>
      </vt:variant>
      <vt:variant>
        <vt:i4>63</vt:i4>
      </vt:variant>
      <vt:variant>
        <vt:i4>0</vt:i4>
      </vt:variant>
      <vt:variant>
        <vt:i4>5</vt:i4>
      </vt:variant>
      <vt:variant>
        <vt:lpwstr>https://www.planetary.org/space-policy/cost-of-perseverance</vt:lpwstr>
      </vt:variant>
      <vt:variant>
        <vt:lpwstr/>
      </vt:variant>
      <vt:variant>
        <vt:i4>1572912</vt:i4>
      </vt:variant>
      <vt:variant>
        <vt:i4>56</vt:i4>
      </vt:variant>
      <vt:variant>
        <vt:i4>0</vt:i4>
      </vt:variant>
      <vt:variant>
        <vt:i4>5</vt:i4>
      </vt:variant>
      <vt:variant>
        <vt:lpwstr/>
      </vt:variant>
      <vt:variant>
        <vt:lpwstr>_Toc181886898</vt:lpwstr>
      </vt:variant>
      <vt:variant>
        <vt:i4>1572912</vt:i4>
      </vt:variant>
      <vt:variant>
        <vt:i4>50</vt:i4>
      </vt:variant>
      <vt:variant>
        <vt:i4>0</vt:i4>
      </vt:variant>
      <vt:variant>
        <vt:i4>5</vt:i4>
      </vt:variant>
      <vt:variant>
        <vt:lpwstr/>
      </vt:variant>
      <vt:variant>
        <vt:lpwstr>_Toc181886897</vt:lpwstr>
      </vt:variant>
      <vt:variant>
        <vt:i4>1572912</vt:i4>
      </vt:variant>
      <vt:variant>
        <vt:i4>44</vt:i4>
      </vt:variant>
      <vt:variant>
        <vt:i4>0</vt:i4>
      </vt:variant>
      <vt:variant>
        <vt:i4>5</vt:i4>
      </vt:variant>
      <vt:variant>
        <vt:lpwstr/>
      </vt:variant>
      <vt:variant>
        <vt:lpwstr>_Toc181886896</vt:lpwstr>
      </vt:variant>
      <vt:variant>
        <vt:i4>1572912</vt:i4>
      </vt:variant>
      <vt:variant>
        <vt:i4>38</vt:i4>
      </vt:variant>
      <vt:variant>
        <vt:i4>0</vt:i4>
      </vt:variant>
      <vt:variant>
        <vt:i4>5</vt:i4>
      </vt:variant>
      <vt:variant>
        <vt:lpwstr/>
      </vt:variant>
      <vt:variant>
        <vt:lpwstr>_Toc181886895</vt:lpwstr>
      </vt:variant>
      <vt:variant>
        <vt:i4>1572912</vt:i4>
      </vt:variant>
      <vt:variant>
        <vt:i4>32</vt:i4>
      </vt:variant>
      <vt:variant>
        <vt:i4>0</vt:i4>
      </vt:variant>
      <vt:variant>
        <vt:i4>5</vt:i4>
      </vt:variant>
      <vt:variant>
        <vt:lpwstr/>
      </vt:variant>
      <vt:variant>
        <vt:lpwstr>_Toc181886894</vt:lpwstr>
      </vt:variant>
      <vt:variant>
        <vt:i4>1572912</vt:i4>
      </vt:variant>
      <vt:variant>
        <vt:i4>26</vt:i4>
      </vt:variant>
      <vt:variant>
        <vt:i4>0</vt:i4>
      </vt:variant>
      <vt:variant>
        <vt:i4>5</vt:i4>
      </vt:variant>
      <vt:variant>
        <vt:lpwstr/>
      </vt:variant>
      <vt:variant>
        <vt:lpwstr>_Toc181886893</vt:lpwstr>
      </vt:variant>
      <vt:variant>
        <vt:i4>1572912</vt:i4>
      </vt:variant>
      <vt:variant>
        <vt:i4>20</vt:i4>
      </vt:variant>
      <vt:variant>
        <vt:i4>0</vt:i4>
      </vt:variant>
      <vt:variant>
        <vt:i4>5</vt:i4>
      </vt:variant>
      <vt:variant>
        <vt:lpwstr/>
      </vt:variant>
      <vt:variant>
        <vt:lpwstr>_Toc181886892</vt:lpwstr>
      </vt:variant>
      <vt:variant>
        <vt:i4>1572912</vt:i4>
      </vt:variant>
      <vt:variant>
        <vt:i4>14</vt:i4>
      </vt:variant>
      <vt:variant>
        <vt:i4>0</vt:i4>
      </vt:variant>
      <vt:variant>
        <vt:i4>5</vt:i4>
      </vt:variant>
      <vt:variant>
        <vt:lpwstr/>
      </vt:variant>
      <vt:variant>
        <vt:lpwstr>_Toc181886891</vt:lpwstr>
      </vt:variant>
      <vt:variant>
        <vt:i4>1572912</vt:i4>
      </vt:variant>
      <vt:variant>
        <vt:i4>8</vt:i4>
      </vt:variant>
      <vt:variant>
        <vt:i4>0</vt:i4>
      </vt:variant>
      <vt:variant>
        <vt:i4>5</vt:i4>
      </vt:variant>
      <vt:variant>
        <vt:lpwstr/>
      </vt:variant>
      <vt:variant>
        <vt:lpwstr>_Toc181886890</vt:lpwstr>
      </vt:variant>
      <vt:variant>
        <vt:i4>1638448</vt:i4>
      </vt:variant>
      <vt:variant>
        <vt:i4>2</vt:i4>
      </vt:variant>
      <vt:variant>
        <vt:i4>0</vt:i4>
      </vt:variant>
      <vt:variant>
        <vt:i4>5</vt:i4>
      </vt:variant>
      <vt:variant>
        <vt:lpwstr/>
      </vt:variant>
      <vt:variant>
        <vt:lpwstr>_Toc181886889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Crooks</dc:creator>
  <cp:keywords/>
  <dc:description/>
  <cp:lastModifiedBy>Nathan Crooks</cp:lastModifiedBy>
  <cp:revision>2</cp:revision>
  <dcterms:created xsi:type="dcterms:W3CDTF">2024-11-07T20:23:00Z</dcterms:created>
  <dcterms:modified xsi:type="dcterms:W3CDTF">2024-11-07T20:23:00Z</dcterms:modified>
</cp:coreProperties>
</file>